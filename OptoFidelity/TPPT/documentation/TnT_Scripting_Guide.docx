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1" w:name="_Hlk494458728"/>
    <w:bookmarkEnd w:id="1"/>
    <w:p w14:paraId="31F9E944" w14:textId="24CFCAE1" w:rsidR="0037397A" w:rsidRDefault="00F71876" w:rsidP="00182ECC">
      <w:pPr>
        <w:pStyle w:val="TOCHeading"/>
      </w:pPr>
      <w:r>
        <w:rPr>
          <w:noProof/>
          <w:lang w:val="fi-FI" w:eastAsia="fi-FI"/>
        </w:rPr>
        <mc:AlternateContent>
          <mc:Choice Requires="wps">
            <w:drawing>
              <wp:anchor distT="0" distB="0" distL="114300" distR="114300" simplePos="0" relativeHeight="251706368" behindDoc="1" locked="1" layoutInCell="0" allowOverlap="1" wp14:anchorId="4DFBA5AD" wp14:editId="29725A5D">
                <wp:simplePos x="0" y="0"/>
                <wp:positionH relativeFrom="page">
                  <wp:posOffset>-749300</wp:posOffset>
                </wp:positionH>
                <wp:positionV relativeFrom="page">
                  <wp:posOffset>-338455</wp:posOffset>
                </wp:positionV>
                <wp:extent cx="3430800" cy="1612800"/>
                <wp:effectExtent l="0" t="0" r="0" b="0"/>
                <wp:wrapSquare wrapText="bothSides"/>
                <wp:docPr id="4" name="Rounded Rectangle 4"/>
                <wp:cNvGraphicFramePr/>
                <a:graphic xmlns:a="http://schemas.openxmlformats.org/drawingml/2006/main">
                  <a:graphicData uri="http://schemas.microsoft.com/office/word/2010/wordprocessingShape">
                    <wps:wsp>
                      <wps:cNvSpPr/>
                      <wps:spPr>
                        <a:xfrm>
                          <a:off x="0" y="0"/>
                          <a:ext cx="3430800" cy="1612800"/>
                        </a:xfrm>
                        <a:custGeom>
                          <a:avLst/>
                          <a:gdLst>
                            <a:gd name="connsiteX0" fmla="*/ 0 w 3429000"/>
                            <a:gd name="connsiteY0" fmla="*/ 571511 h 3429000"/>
                            <a:gd name="connsiteX1" fmla="*/ 571511 w 3429000"/>
                            <a:gd name="connsiteY1" fmla="*/ 0 h 3429000"/>
                            <a:gd name="connsiteX2" fmla="*/ 2857489 w 3429000"/>
                            <a:gd name="connsiteY2" fmla="*/ 0 h 3429000"/>
                            <a:gd name="connsiteX3" fmla="*/ 3429000 w 3429000"/>
                            <a:gd name="connsiteY3" fmla="*/ 571511 h 3429000"/>
                            <a:gd name="connsiteX4" fmla="*/ 3429000 w 3429000"/>
                            <a:gd name="connsiteY4" fmla="*/ 2857489 h 3429000"/>
                            <a:gd name="connsiteX5" fmla="*/ 2857489 w 3429000"/>
                            <a:gd name="connsiteY5" fmla="*/ 3429000 h 3429000"/>
                            <a:gd name="connsiteX6" fmla="*/ 571511 w 3429000"/>
                            <a:gd name="connsiteY6" fmla="*/ 3429000 h 3429000"/>
                            <a:gd name="connsiteX7" fmla="*/ 0 w 3429000"/>
                            <a:gd name="connsiteY7" fmla="*/ 2857489 h 3429000"/>
                            <a:gd name="connsiteX8" fmla="*/ 0 w 3429000"/>
                            <a:gd name="connsiteY8" fmla="*/ 571511 h 3429000"/>
                            <a:gd name="connsiteX0" fmla="*/ 0 w 3429000"/>
                            <a:gd name="connsiteY0" fmla="*/ 571511 h 3429000"/>
                            <a:gd name="connsiteX1" fmla="*/ 686435 w 3429000"/>
                            <a:gd name="connsiteY1" fmla="*/ 459740 h 3429000"/>
                            <a:gd name="connsiteX2" fmla="*/ 2857489 w 3429000"/>
                            <a:gd name="connsiteY2" fmla="*/ 0 h 3429000"/>
                            <a:gd name="connsiteX3" fmla="*/ 3429000 w 3429000"/>
                            <a:gd name="connsiteY3" fmla="*/ 571511 h 3429000"/>
                            <a:gd name="connsiteX4" fmla="*/ 3429000 w 3429000"/>
                            <a:gd name="connsiteY4" fmla="*/ 2857489 h 3429000"/>
                            <a:gd name="connsiteX5" fmla="*/ 2857489 w 3429000"/>
                            <a:gd name="connsiteY5" fmla="*/ 3429000 h 3429000"/>
                            <a:gd name="connsiteX6" fmla="*/ 571511 w 3429000"/>
                            <a:gd name="connsiteY6" fmla="*/ 3429000 h 3429000"/>
                            <a:gd name="connsiteX7" fmla="*/ 0 w 3429000"/>
                            <a:gd name="connsiteY7" fmla="*/ 2857489 h 3429000"/>
                            <a:gd name="connsiteX8" fmla="*/ 0 w 3429000"/>
                            <a:gd name="connsiteY8" fmla="*/ 571511 h 3429000"/>
                            <a:gd name="connsiteX0" fmla="*/ 0 w 3429000"/>
                            <a:gd name="connsiteY0" fmla="*/ 176542 h 3034031"/>
                            <a:gd name="connsiteX1" fmla="*/ 686435 w 3429000"/>
                            <a:gd name="connsiteY1" fmla="*/ 64771 h 3034031"/>
                            <a:gd name="connsiteX2" fmla="*/ 2286635 w 3429000"/>
                            <a:gd name="connsiteY2" fmla="*/ 64771 h 3034031"/>
                            <a:gd name="connsiteX3" fmla="*/ 3429000 w 3429000"/>
                            <a:gd name="connsiteY3" fmla="*/ 176542 h 3034031"/>
                            <a:gd name="connsiteX4" fmla="*/ 3429000 w 3429000"/>
                            <a:gd name="connsiteY4" fmla="*/ 2462520 h 3034031"/>
                            <a:gd name="connsiteX5" fmla="*/ 2857489 w 3429000"/>
                            <a:gd name="connsiteY5" fmla="*/ 3034031 h 3034031"/>
                            <a:gd name="connsiteX6" fmla="*/ 571511 w 3429000"/>
                            <a:gd name="connsiteY6" fmla="*/ 3034031 h 3034031"/>
                            <a:gd name="connsiteX7" fmla="*/ 0 w 3429000"/>
                            <a:gd name="connsiteY7" fmla="*/ 2462520 h 3034031"/>
                            <a:gd name="connsiteX8" fmla="*/ 0 w 3429000"/>
                            <a:gd name="connsiteY8" fmla="*/ 176542 h 3034031"/>
                            <a:gd name="connsiteX0" fmla="*/ 0 w 3429000"/>
                            <a:gd name="connsiteY0" fmla="*/ 176542 h 3034031"/>
                            <a:gd name="connsiteX1" fmla="*/ 686435 w 3429000"/>
                            <a:gd name="connsiteY1" fmla="*/ 64771 h 3034031"/>
                            <a:gd name="connsiteX2" fmla="*/ 2286635 w 3429000"/>
                            <a:gd name="connsiteY2" fmla="*/ 64771 h 3034031"/>
                            <a:gd name="connsiteX3" fmla="*/ 3429000 w 3429000"/>
                            <a:gd name="connsiteY3" fmla="*/ 176542 h 3034031"/>
                            <a:gd name="connsiteX4" fmla="*/ 3429000 w 3429000"/>
                            <a:gd name="connsiteY4" fmla="*/ 2462520 h 3034031"/>
                            <a:gd name="connsiteX5" fmla="*/ 2857489 w 3429000"/>
                            <a:gd name="connsiteY5" fmla="*/ 3034031 h 3034031"/>
                            <a:gd name="connsiteX6" fmla="*/ 571511 w 3429000"/>
                            <a:gd name="connsiteY6" fmla="*/ 3034031 h 3034031"/>
                            <a:gd name="connsiteX7" fmla="*/ 0 w 3429000"/>
                            <a:gd name="connsiteY7" fmla="*/ 2462520 h 3034031"/>
                            <a:gd name="connsiteX8" fmla="*/ 0 w 3429000"/>
                            <a:gd name="connsiteY8" fmla="*/ 176542 h 3034031"/>
                            <a:gd name="connsiteX0" fmla="*/ 0 w 3429000"/>
                            <a:gd name="connsiteY0" fmla="*/ 176542 h 3034031"/>
                            <a:gd name="connsiteX1" fmla="*/ 686435 w 3429000"/>
                            <a:gd name="connsiteY1" fmla="*/ 64771 h 3034031"/>
                            <a:gd name="connsiteX2" fmla="*/ 1600835 w 3429000"/>
                            <a:gd name="connsiteY2" fmla="*/ 980440 h 3034031"/>
                            <a:gd name="connsiteX3" fmla="*/ 3429000 w 3429000"/>
                            <a:gd name="connsiteY3" fmla="*/ 176542 h 3034031"/>
                            <a:gd name="connsiteX4" fmla="*/ 3429000 w 3429000"/>
                            <a:gd name="connsiteY4" fmla="*/ 2462520 h 3034031"/>
                            <a:gd name="connsiteX5" fmla="*/ 2857489 w 3429000"/>
                            <a:gd name="connsiteY5" fmla="*/ 3034031 h 3034031"/>
                            <a:gd name="connsiteX6" fmla="*/ 571511 w 3429000"/>
                            <a:gd name="connsiteY6" fmla="*/ 3034031 h 3034031"/>
                            <a:gd name="connsiteX7" fmla="*/ 0 w 3429000"/>
                            <a:gd name="connsiteY7" fmla="*/ 2462520 h 3034031"/>
                            <a:gd name="connsiteX8" fmla="*/ 0 w 3429000"/>
                            <a:gd name="connsiteY8" fmla="*/ 176542 h 3034031"/>
                            <a:gd name="connsiteX0" fmla="*/ 0 w 3429635"/>
                            <a:gd name="connsiteY0" fmla="*/ 176542 h 3034031"/>
                            <a:gd name="connsiteX1" fmla="*/ 686435 w 3429635"/>
                            <a:gd name="connsiteY1" fmla="*/ 64771 h 3034031"/>
                            <a:gd name="connsiteX2" fmla="*/ 1600835 w 3429635"/>
                            <a:gd name="connsiteY2" fmla="*/ 980440 h 3034031"/>
                            <a:gd name="connsiteX3" fmla="*/ 3429635 w 3429635"/>
                            <a:gd name="connsiteY3" fmla="*/ 980440 h 3034031"/>
                            <a:gd name="connsiteX4" fmla="*/ 3429000 w 3429635"/>
                            <a:gd name="connsiteY4" fmla="*/ 2462520 h 3034031"/>
                            <a:gd name="connsiteX5" fmla="*/ 2857489 w 3429635"/>
                            <a:gd name="connsiteY5" fmla="*/ 3034031 h 3034031"/>
                            <a:gd name="connsiteX6" fmla="*/ 571511 w 3429635"/>
                            <a:gd name="connsiteY6" fmla="*/ 3034031 h 3034031"/>
                            <a:gd name="connsiteX7" fmla="*/ 0 w 3429635"/>
                            <a:gd name="connsiteY7" fmla="*/ 2462520 h 3034031"/>
                            <a:gd name="connsiteX8" fmla="*/ 0 w 3429635"/>
                            <a:gd name="connsiteY8" fmla="*/ 176542 h 3034031"/>
                            <a:gd name="connsiteX0" fmla="*/ 635 w 3429635"/>
                            <a:gd name="connsiteY0" fmla="*/ 915669 h 2969260"/>
                            <a:gd name="connsiteX1" fmla="*/ 686435 w 3429635"/>
                            <a:gd name="connsiteY1" fmla="*/ 0 h 2969260"/>
                            <a:gd name="connsiteX2" fmla="*/ 1600835 w 3429635"/>
                            <a:gd name="connsiteY2" fmla="*/ 915669 h 2969260"/>
                            <a:gd name="connsiteX3" fmla="*/ 3429635 w 3429635"/>
                            <a:gd name="connsiteY3" fmla="*/ 915669 h 2969260"/>
                            <a:gd name="connsiteX4" fmla="*/ 3429000 w 3429635"/>
                            <a:gd name="connsiteY4" fmla="*/ 2397749 h 2969260"/>
                            <a:gd name="connsiteX5" fmla="*/ 2857489 w 3429635"/>
                            <a:gd name="connsiteY5" fmla="*/ 2969260 h 2969260"/>
                            <a:gd name="connsiteX6" fmla="*/ 571511 w 3429635"/>
                            <a:gd name="connsiteY6" fmla="*/ 2969260 h 2969260"/>
                            <a:gd name="connsiteX7" fmla="*/ 0 w 3429635"/>
                            <a:gd name="connsiteY7" fmla="*/ 2397749 h 2969260"/>
                            <a:gd name="connsiteX8" fmla="*/ 635 w 3429635"/>
                            <a:gd name="connsiteY8" fmla="*/ 915669 h 2969260"/>
                            <a:gd name="connsiteX0" fmla="*/ 635 w 3429635"/>
                            <a:gd name="connsiteY0" fmla="*/ 139904 h 2193495"/>
                            <a:gd name="connsiteX1" fmla="*/ 1143847 w 3429635"/>
                            <a:gd name="connsiteY1" fmla="*/ 141371 h 2193495"/>
                            <a:gd name="connsiteX2" fmla="*/ 1600835 w 3429635"/>
                            <a:gd name="connsiteY2" fmla="*/ 139904 h 2193495"/>
                            <a:gd name="connsiteX3" fmla="*/ 3429635 w 3429635"/>
                            <a:gd name="connsiteY3" fmla="*/ 139904 h 2193495"/>
                            <a:gd name="connsiteX4" fmla="*/ 3429000 w 3429635"/>
                            <a:gd name="connsiteY4" fmla="*/ 1621984 h 2193495"/>
                            <a:gd name="connsiteX5" fmla="*/ 2857489 w 3429635"/>
                            <a:gd name="connsiteY5" fmla="*/ 2193495 h 2193495"/>
                            <a:gd name="connsiteX6" fmla="*/ 571511 w 3429635"/>
                            <a:gd name="connsiteY6" fmla="*/ 2193495 h 2193495"/>
                            <a:gd name="connsiteX7" fmla="*/ 0 w 3429635"/>
                            <a:gd name="connsiteY7" fmla="*/ 1621984 h 2193495"/>
                            <a:gd name="connsiteX8" fmla="*/ 635 w 3429635"/>
                            <a:gd name="connsiteY8" fmla="*/ 139904 h 2193495"/>
                            <a:gd name="connsiteX0" fmla="*/ 635 w 3429635"/>
                            <a:gd name="connsiteY0" fmla="*/ 4413 h 2058004"/>
                            <a:gd name="connsiteX1" fmla="*/ 1143847 w 3429635"/>
                            <a:gd name="connsiteY1" fmla="*/ 5880 h 2058004"/>
                            <a:gd name="connsiteX2" fmla="*/ 1600835 w 3429635"/>
                            <a:gd name="connsiteY2" fmla="*/ 4413 h 2058004"/>
                            <a:gd name="connsiteX3" fmla="*/ 3429635 w 3429635"/>
                            <a:gd name="connsiteY3" fmla="*/ 4413 h 2058004"/>
                            <a:gd name="connsiteX4" fmla="*/ 3429000 w 3429635"/>
                            <a:gd name="connsiteY4" fmla="*/ 1486493 h 2058004"/>
                            <a:gd name="connsiteX5" fmla="*/ 2857489 w 3429635"/>
                            <a:gd name="connsiteY5" fmla="*/ 2058004 h 2058004"/>
                            <a:gd name="connsiteX6" fmla="*/ 571511 w 3429635"/>
                            <a:gd name="connsiteY6" fmla="*/ 2058004 h 2058004"/>
                            <a:gd name="connsiteX7" fmla="*/ 0 w 3429635"/>
                            <a:gd name="connsiteY7" fmla="*/ 1486493 h 2058004"/>
                            <a:gd name="connsiteX8" fmla="*/ 635 w 3429635"/>
                            <a:gd name="connsiteY8" fmla="*/ 4413 h 2058004"/>
                            <a:gd name="connsiteX0" fmla="*/ 635 w 3429635"/>
                            <a:gd name="connsiteY0" fmla="*/ 226866 h 2053591"/>
                            <a:gd name="connsiteX1" fmla="*/ 1143847 w 3429635"/>
                            <a:gd name="connsiteY1" fmla="*/ 1467 h 2053591"/>
                            <a:gd name="connsiteX2" fmla="*/ 1600835 w 3429635"/>
                            <a:gd name="connsiteY2" fmla="*/ 0 h 2053591"/>
                            <a:gd name="connsiteX3" fmla="*/ 3429635 w 3429635"/>
                            <a:gd name="connsiteY3" fmla="*/ 0 h 2053591"/>
                            <a:gd name="connsiteX4" fmla="*/ 3429000 w 3429635"/>
                            <a:gd name="connsiteY4" fmla="*/ 1482080 h 2053591"/>
                            <a:gd name="connsiteX5" fmla="*/ 2857489 w 3429635"/>
                            <a:gd name="connsiteY5" fmla="*/ 2053591 h 2053591"/>
                            <a:gd name="connsiteX6" fmla="*/ 571511 w 3429635"/>
                            <a:gd name="connsiteY6" fmla="*/ 2053591 h 2053591"/>
                            <a:gd name="connsiteX7" fmla="*/ 0 w 3429635"/>
                            <a:gd name="connsiteY7" fmla="*/ 1482080 h 2053591"/>
                            <a:gd name="connsiteX8" fmla="*/ 635 w 3429635"/>
                            <a:gd name="connsiteY8" fmla="*/ 226866 h 2053591"/>
                            <a:gd name="connsiteX0" fmla="*/ 635 w 3429635"/>
                            <a:gd name="connsiteY0" fmla="*/ 226866 h 2053591"/>
                            <a:gd name="connsiteX1" fmla="*/ 1143847 w 3429635"/>
                            <a:gd name="connsiteY1" fmla="*/ 231283 h 2053591"/>
                            <a:gd name="connsiteX2" fmla="*/ 1600835 w 3429635"/>
                            <a:gd name="connsiteY2" fmla="*/ 0 h 2053591"/>
                            <a:gd name="connsiteX3" fmla="*/ 3429635 w 3429635"/>
                            <a:gd name="connsiteY3" fmla="*/ 0 h 2053591"/>
                            <a:gd name="connsiteX4" fmla="*/ 3429000 w 3429635"/>
                            <a:gd name="connsiteY4" fmla="*/ 1482080 h 2053591"/>
                            <a:gd name="connsiteX5" fmla="*/ 2857489 w 3429635"/>
                            <a:gd name="connsiteY5" fmla="*/ 2053591 h 2053591"/>
                            <a:gd name="connsiteX6" fmla="*/ 571511 w 3429635"/>
                            <a:gd name="connsiteY6" fmla="*/ 2053591 h 2053591"/>
                            <a:gd name="connsiteX7" fmla="*/ 0 w 3429635"/>
                            <a:gd name="connsiteY7" fmla="*/ 1482080 h 2053591"/>
                            <a:gd name="connsiteX8" fmla="*/ 635 w 3429635"/>
                            <a:gd name="connsiteY8" fmla="*/ 226866 h 2053591"/>
                            <a:gd name="connsiteX0" fmla="*/ 635 w 3429635"/>
                            <a:gd name="connsiteY0" fmla="*/ 226866 h 2053591"/>
                            <a:gd name="connsiteX1" fmla="*/ 1143847 w 3429635"/>
                            <a:gd name="connsiteY1" fmla="*/ 231283 h 2053591"/>
                            <a:gd name="connsiteX2" fmla="*/ 1600835 w 3429635"/>
                            <a:gd name="connsiteY2" fmla="*/ 0 h 2053591"/>
                            <a:gd name="connsiteX3" fmla="*/ 3429635 w 3429635"/>
                            <a:gd name="connsiteY3" fmla="*/ 0 h 2053591"/>
                            <a:gd name="connsiteX4" fmla="*/ 3429000 w 3429635"/>
                            <a:gd name="connsiteY4" fmla="*/ 1482080 h 2053591"/>
                            <a:gd name="connsiteX5" fmla="*/ 2857489 w 3429635"/>
                            <a:gd name="connsiteY5" fmla="*/ 2053591 h 2053591"/>
                            <a:gd name="connsiteX6" fmla="*/ 571511 w 3429635"/>
                            <a:gd name="connsiteY6" fmla="*/ 2053591 h 2053591"/>
                            <a:gd name="connsiteX7" fmla="*/ 0 w 3429635"/>
                            <a:gd name="connsiteY7" fmla="*/ 1482080 h 2053591"/>
                            <a:gd name="connsiteX8" fmla="*/ 635 w 3429635"/>
                            <a:gd name="connsiteY8" fmla="*/ 226866 h 2053591"/>
                            <a:gd name="connsiteX0" fmla="*/ 635 w 3429635"/>
                            <a:gd name="connsiteY0" fmla="*/ 226866 h 2053591"/>
                            <a:gd name="connsiteX1" fmla="*/ 1143847 w 3429635"/>
                            <a:gd name="connsiteY1" fmla="*/ 231283 h 2053591"/>
                            <a:gd name="connsiteX2" fmla="*/ 1600835 w 3429635"/>
                            <a:gd name="connsiteY2" fmla="*/ 0 h 2053591"/>
                            <a:gd name="connsiteX3" fmla="*/ 3429635 w 3429635"/>
                            <a:gd name="connsiteY3" fmla="*/ 0 h 2053591"/>
                            <a:gd name="connsiteX4" fmla="*/ 3429000 w 3429635"/>
                            <a:gd name="connsiteY4" fmla="*/ 1482080 h 2053591"/>
                            <a:gd name="connsiteX5" fmla="*/ 2857489 w 3429635"/>
                            <a:gd name="connsiteY5" fmla="*/ 2053591 h 2053591"/>
                            <a:gd name="connsiteX6" fmla="*/ 571511 w 3429635"/>
                            <a:gd name="connsiteY6" fmla="*/ 2053591 h 2053591"/>
                            <a:gd name="connsiteX7" fmla="*/ 0 w 3429635"/>
                            <a:gd name="connsiteY7" fmla="*/ 1482080 h 2053591"/>
                            <a:gd name="connsiteX8" fmla="*/ 635 w 3429635"/>
                            <a:gd name="connsiteY8" fmla="*/ 226866 h 2053591"/>
                            <a:gd name="connsiteX0" fmla="*/ 635 w 3429635"/>
                            <a:gd name="connsiteY0" fmla="*/ 226866 h 2053591"/>
                            <a:gd name="connsiteX1" fmla="*/ 1143847 w 3429635"/>
                            <a:gd name="connsiteY1" fmla="*/ 231283 h 2053591"/>
                            <a:gd name="connsiteX2" fmla="*/ 2058416 w 3429635"/>
                            <a:gd name="connsiteY2" fmla="*/ 231283 h 2053591"/>
                            <a:gd name="connsiteX3" fmla="*/ 3429635 w 3429635"/>
                            <a:gd name="connsiteY3" fmla="*/ 0 h 2053591"/>
                            <a:gd name="connsiteX4" fmla="*/ 3429000 w 3429635"/>
                            <a:gd name="connsiteY4" fmla="*/ 1482080 h 2053591"/>
                            <a:gd name="connsiteX5" fmla="*/ 2857489 w 3429635"/>
                            <a:gd name="connsiteY5" fmla="*/ 2053591 h 2053591"/>
                            <a:gd name="connsiteX6" fmla="*/ 571511 w 3429635"/>
                            <a:gd name="connsiteY6" fmla="*/ 2053591 h 2053591"/>
                            <a:gd name="connsiteX7" fmla="*/ 0 w 3429635"/>
                            <a:gd name="connsiteY7" fmla="*/ 1482080 h 2053591"/>
                            <a:gd name="connsiteX8" fmla="*/ 635 w 3429635"/>
                            <a:gd name="connsiteY8" fmla="*/ 226866 h 2053591"/>
                            <a:gd name="connsiteX0" fmla="*/ 635 w 3429635"/>
                            <a:gd name="connsiteY0" fmla="*/ 226866 h 2053591"/>
                            <a:gd name="connsiteX1" fmla="*/ 1143847 w 3429635"/>
                            <a:gd name="connsiteY1" fmla="*/ 231283 h 2053591"/>
                            <a:gd name="connsiteX2" fmla="*/ 2058416 w 3429635"/>
                            <a:gd name="connsiteY2" fmla="*/ 231283 h 2053591"/>
                            <a:gd name="connsiteX3" fmla="*/ 3429635 w 3429635"/>
                            <a:gd name="connsiteY3" fmla="*/ 0 h 2053591"/>
                            <a:gd name="connsiteX4" fmla="*/ 3429000 w 3429635"/>
                            <a:gd name="connsiteY4" fmla="*/ 1482080 h 2053591"/>
                            <a:gd name="connsiteX5" fmla="*/ 2857489 w 3429635"/>
                            <a:gd name="connsiteY5" fmla="*/ 2053591 h 2053591"/>
                            <a:gd name="connsiteX6" fmla="*/ 571511 w 3429635"/>
                            <a:gd name="connsiteY6" fmla="*/ 2053591 h 2053591"/>
                            <a:gd name="connsiteX7" fmla="*/ 0 w 3429635"/>
                            <a:gd name="connsiteY7" fmla="*/ 1482080 h 2053591"/>
                            <a:gd name="connsiteX8" fmla="*/ 635 w 3429635"/>
                            <a:gd name="connsiteY8" fmla="*/ 226866 h 2053591"/>
                            <a:gd name="connsiteX0" fmla="*/ 635 w 3429635"/>
                            <a:gd name="connsiteY0" fmla="*/ 226866 h 2053591"/>
                            <a:gd name="connsiteX1" fmla="*/ 1143847 w 3429635"/>
                            <a:gd name="connsiteY1" fmla="*/ 231283 h 2053591"/>
                            <a:gd name="connsiteX2" fmla="*/ 2058416 w 3429635"/>
                            <a:gd name="connsiteY2" fmla="*/ 231283 h 2053591"/>
                            <a:gd name="connsiteX3" fmla="*/ 3429635 w 3429635"/>
                            <a:gd name="connsiteY3" fmla="*/ 0 h 2053591"/>
                            <a:gd name="connsiteX4" fmla="*/ 3429000 w 3429635"/>
                            <a:gd name="connsiteY4" fmla="*/ 1482080 h 2053591"/>
                            <a:gd name="connsiteX5" fmla="*/ 2857489 w 3429635"/>
                            <a:gd name="connsiteY5" fmla="*/ 2053591 h 2053591"/>
                            <a:gd name="connsiteX6" fmla="*/ 571511 w 3429635"/>
                            <a:gd name="connsiteY6" fmla="*/ 2053591 h 2053591"/>
                            <a:gd name="connsiteX7" fmla="*/ 0 w 3429635"/>
                            <a:gd name="connsiteY7" fmla="*/ 1482080 h 2053591"/>
                            <a:gd name="connsiteX8" fmla="*/ 635 w 3429635"/>
                            <a:gd name="connsiteY8" fmla="*/ 226866 h 2053591"/>
                            <a:gd name="connsiteX0" fmla="*/ 635 w 3430270"/>
                            <a:gd name="connsiteY0" fmla="*/ 19709 h 1846434"/>
                            <a:gd name="connsiteX1" fmla="*/ 1143847 w 3430270"/>
                            <a:gd name="connsiteY1" fmla="*/ 24126 h 1846434"/>
                            <a:gd name="connsiteX2" fmla="*/ 2058416 w 3430270"/>
                            <a:gd name="connsiteY2" fmla="*/ 24126 h 1846434"/>
                            <a:gd name="connsiteX3" fmla="*/ 3430270 w 3430270"/>
                            <a:gd name="connsiteY3" fmla="*/ 24126 h 1846434"/>
                            <a:gd name="connsiteX4" fmla="*/ 3429000 w 3430270"/>
                            <a:gd name="connsiteY4" fmla="*/ 1274923 h 1846434"/>
                            <a:gd name="connsiteX5" fmla="*/ 2857489 w 3430270"/>
                            <a:gd name="connsiteY5" fmla="*/ 1846434 h 1846434"/>
                            <a:gd name="connsiteX6" fmla="*/ 571511 w 3430270"/>
                            <a:gd name="connsiteY6" fmla="*/ 1846434 h 1846434"/>
                            <a:gd name="connsiteX7" fmla="*/ 0 w 3430270"/>
                            <a:gd name="connsiteY7" fmla="*/ 1274923 h 1846434"/>
                            <a:gd name="connsiteX8" fmla="*/ 635 w 3430270"/>
                            <a:gd name="connsiteY8" fmla="*/ 19709 h 1846434"/>
                            <a:gd name="connsiteX0" fmla="*/ 635 w 3430361"/>
                            <a:gd name="connsiteY0" fmla="*/ 19709 h 1846434"/>
                            <a:gd name="connsiteX1" fmla="*/ 1143847 w 3430361"/>
                            <a:gd name="connsiteY1" fmla="*/ 24126 h 1846434"/>
                            <a:gd name="connsiteX2" fmla="*/ 2058416 w 3430361"/>
                            <a:gd name="connsiteY2" fmla="*/ 24126 h 1846434"/>
                            <a:gd name="connsiteX3" fmla="*/ 3430270 w 3430361"/>
                            <a:gd name="connsiteY3" fmla="*/ 24126 h 1846434"/>
                            <a:gd name="connsiteX4" fmla="*/ 3429000 w 3430361"/>
                            <a:gd name="connsiteY4" fmla="*/ 1274923 h 1846434"/>
                            <a:gd name="connsiteX5" fmla="*/ 2857489 w 3430361"/>
                            <a:gd name="connsiteY5" fmla="*/ 1846434 h 1846434"/>
                            <a:gd name="connsiteX6" fmla="*/ 571511 w 3430361"/>
                            <a:gd name="connsiteY6" fmla="*/ 1846434 h 1846434"/>
                            <a:gd name="connsiteX7" fmla="*/ 0 w 3430361"/>
                            <a:gd name="connsiteY7" fmla="*/ 1274923 h 1846434"/>
                            <a:gd name="connsiteX8" fmla="*/ 635 w 3430361"/>
                            <a:gd name="connsiteY8" fmla="*/ 19709 h 1846434"/>
                            <a:gd name="connsiteX0" fmla="*/ 635 w 3431087"/>
                            <a:gd name="connsiteY0" fmla="*/ 19709 h 1846434"/>
                            <a:gd name="connsiteX1" fmla="*/ 1143847 w 3431087"/>
                            <a:gd name="connsiteY1" fmla="*/ 24126 h 1846434"/>
                            <a:gd name="connsiteX2" fmla="*/ 2058416 w 3431087"/>
                            <a:gd name="connsiteY2" fmla="*/ 24126 h 1846434"/>
                            <a:gd name="connsiteX3" fmla="*/ 3430996 w 3431087"/>
                            <a:gd name="connsiteY3" fmla="*/ 256785 h 1846434"/>
                            <a:gd name="connsiteX4" fmla="*/ 3429000 w 3431087"/>
                            <a:gd name="connsiteY4" fmla="*/ 1274923 h 1846434"/>
                            <a:gd name="connsiteX5" fmla="*/ 2857489 w 3431087"/>
                            <a:gd name="connsiteY5" fmla="*/ 1846434 h 1846434"/>
                            <a:gd name="connsiteX6" fmla="*/ 571511 w 3431087"/>
                            <a:gd name="connsiteY6" fmla="*/ 1846434 h 1846434"/>
                            <a:gd name="connsiteX7" fmla="*/ 0 w 3431087"/>
                            <a:gd name="connsiteY7" fmla="*/ 1274923 h 1846434"/>
                            <a:gd name="connsiteX8" fmla="*/ 635 w 3431087"/>
                            <a:gd name="connsiteY8" fmla="*/ 19709 h 1846434"/>
                            <a:gd name="connsiteX0" fmla="*/ 635 w 3431087"/>
                            <a:gd name="connsiteY0" fmla="*/ 3839 h 1830564"/>
                            <a:gd name="connsiteX1" fmla="*/ 1143847 w 3431087"/>
                            <a:gd name="connsiteY1" fmla="*/ 8256 h 1830564"/>
                            <a:gd name="connsiteX2" fmla="*/ 2059288 w 3431087"/>
                            <a:gd name="connsiteY2" fmla="*/ 240915 h 1830564"/>
                            <a:gd name="connsiteX3" fmla="*/ 3430996 w 3431087"/>
                            <a:gd name="connsiteY3" fmla="*/ 240915 h 1830564"/>
                            <a:gd name="connsiteX4" fmla="*/ 3429000 w 3431087"/>
                            <a:gd name="connsiteY4" fmla="*/ 1259053 h 1830564"/>
                            <a:gd name="connsiteX5" fmla="*/ 2857489 w 3431087"/>
                            <a:gd name="connsiteY5" fmla="*/ 1830564 h 1830564"/>
                            <a:gd name="connsiteX6" fmla="*/ 571511 w 3431087"/>
                            <a:gd name="connsiteY6" fmla="*/ 1830564 h 1830564"/>
                            <a:gd name="connsiteX7" fmla="*/ 0 w 3431087"/>
                            <a:gd name="connsiteY7" fmla="*/ 1259053 h 1830564"/>
                            <a:gd name="connsiteX8" fmla="*/ 635 w 3431087"/>
                            <a:gd name="connsiteY8" fmla="*/ 3839 h 1830564"/>
                            <a:gd name="connsiteX0" fmla="*/ 635 w 3431087"/>
                            <a:gd name="connsiteY0" fmla="*/ 334 h 1827059"/>
                            <a:gd name="connsiteX1" fmla="*/ 1144331 w 3431087"/>
                            <a:gd name="connsiteY1" fmla="*/ 240570 h 1827059"/>
                            <a:gd name="connsiteX2" fmla="*/ 2059288 w 3431087"/>
                            <a:gd name="connsiteY2" fmla="*/ 237410 h 1827059"/>
                            <a:gd name="connsiteX3" fmla="*/ 3430996 w 3431087"/>
                            <a:gd name="connsiteY3" fmla="*/ 237410 h 1827059"/>
                            <a:gd name="connsiteX4" fmla="*/ 3429000 w 3431087"/>
                            <a:gd name="connsiteY4" fmla="*/ 1255548 h 1827059"/>
                            <a:gd name="connsiteX5" fmla="*/ 2857489 w 3431087"/>
                            <a:gd name="connsiteY5" fmla="*/ 1827059 h 1827059"/>
                            <a:gd name="connsiteX6" fmla="*/ 571511 w 3431087"/>
                            <a:gd name="connsiteY6" fmla="*/ 1827059 h 1827059"/>
                            <a:gd name="connsiteX7" fmla="*/ 0 w 3431087"/>
                            <a:gd name="connsiteY7" fmla="*/ 1255548 h 1827059"/>
                            <a:gd name="connsiteX8" fmla="*/ 635 w 3431087"/>
                            <a:gd name="connsiteY8" fmla="*/ 334 h 1827059"/>
                            <a:gd name="connsiteX0" fmla="*/ 635 w 3431087"/>
                            <a:gd name="connsiteY0" fmla="*/ 370 h 1827095"/>
                            <a:gd name="connsiteX1" fmla="*/ 1144331 w 3431087"/>
                            <a:gd name="connsiteY1" fmla="*/ 240606 h 1827095"/>
                            <a:gd name="connsiteX2" fmla="*/ 2059288 w 3431087"/>
                            <a:gd name="connsiteY2" fmla="*/ 237446 h 1827095"/>
                            <a:gd name="connsiteX3" fmla="*/ 3430996 w 3431087"/>
                            <a:gd name="connsiteY3" fmla="*/ 237446 h 1827095"/>
                            <a:gd name="connsiteX4" fmla="*/ 3429000 w 3431087"/>
                            <a:gd name="connsiteY4" fmla="*/ 1255584 h 1827095"/>
                            <a:gd name="connsiteX5" fmla="*/ 2857489 w 3431087"/>
                            <a:gd name="connsiteY5" fmla="*/ 1827095 h 1827095"/>
                            <a:gd name="connsiteX6" fmla="*/ 571511 w 3431087"/>
                            <a:gd name="connsiteY6" fmla="*/ 1827095 h 1827095"/>
                            <a:gd name="connsiteX7" fmla="*/ 0 w 3431087"/>
                            <a:gd name="connsiteY7" fmla="*/ 1255584 h 1827095"/>
                            <a:gd name="connsiteX8" fmla="*/ 635 w 3431087"/>
                            <a:gd name="connsiteY8" fmla="*/ 370 h 1827095"/>
                            <a:gd name="connsiteX0" fmla="*/ 635 w 3431087"/>
                            <a:gd name="connsiteY0" fmla="*/ 28510 h 1611992"/>
                            <a:gd name="connsiteX1" fmla="*/ 1144331 w 3431087"/>
                            <a:gd name="connsiteY1" fmla="*/ 25503 h 1611992"/>
                            <a:gd name="connsiteX2" fmla="*/ 2059288 w 3431087"/>
                            <a:gd name="connsiteY2" fmla="*/ 22343 h 1611992"/>
                            <a:gd name="connsiteX3" fmla="*/ 3430996 w 3431087"/>
                            <a:gd name="connsiteY3" fmla="*/ 22343 h 1611992"/>
                            <a:gd name="connsiteX4" fmla="*/ 3429000 w 3431087"/>
                            <a:gd name="connsiteY4" fmla="*/ 1040481 h 1611992"/>
                            <a:gd name="connsiteX5" fmla="*/ 2857489 w 3431087"/>
                            <a:gd name="connsiteY5" fmla="*/ 1611992 h 1611992"/>
                            <a:gd name="connsiteX6" fmla="*/ 571511 w 3431087"/>
                            <a:gd name="connsiteY6" fmla="*/ 1611992 h 1611992"/>
                            <a:gd name="connsiteX7" fmla="*/ 0 w 3431087"/>
                            <a:gd name="connsiteY7" fmla="*/ 1040481 h 1611992"/>
                            <a:gd name="connsiteX8" fmla="*/ 635 w 3431087"/>
                            <a:gd name="connsiteY8" fmla="*/ 28510 h 161199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431087" h="1611992">
                              <a:moveTo>
                                <a:pt x="635" y="28510"/>
                              </a:moveTo>
                              <a:cubicBezTo>
                                <a:pt x="635" y="17789"/>
                                <a:pt x="1108264" y="127"/>
                                <a:pt x="1144331" y="25503"/>
                              </a:cubicBezTo>
                              <a:cubicBezTo>
                                <a:pt x="1144232" y="-13467"/>
                                <a:pt x="2084792" y="-2226"/>
                                <a:pt x="2059288" y="22343"/>
                              </a:cubicBezTo>
                              <a:cubicBezTo>
                                <a:pt x="2071778" y="-3919"/>
                                <a:pt x="3443997" y="-2259"/>
                                <a:pt x="3430996" y="22343"/>
                              </a:cubicBezTo>
                              <a:cubicBezTo>
                                <a:pt x="3430784" y="516370"/>
                                <a:pt x="3429212" y="546454"/>
                                <a:pt x="3429000" y="1040481"/>
                              </a:cubicBezTo>
                              <a:cubicBezTo>
                                <a:pt x="3429000" y="1356118"/>
                                <a:pt x="3173126" y="1611992"/>
                                <a:pt x="2857489" y="1611992"/>
                              </a:cubicBezTo>
                              <a:lnTo>
                                <a:pt x="571511" y="1611992"/>
                              </a:lnTo>
                              <a:cubicBezTo>
                                <a:pt x="255874" y="1611992"/>
                                <a:pt x="0" y="1356118"/>
                                <a:pt x="0" y="1040481"/>
                              </a:cubicBezTo>
                              <a:cubicBezTo>
                                <a:pt x="212" y="546454"/>
                                <a:pt x="423" y="522537"/>
                                <a:pt x="635" y="2851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E9F4BB" id="Rounded Rectangle 4" o:spid="_x0000_s1026" style="position:absolute;margin-left:-59pt;margin-top:-26.65pt;width:270.15pt;height:127pt;z-index:-2516101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3431087,16119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" o:allowincell="f" path="m635,28510c635,17789,1108264,127,1144331,25503v-99,-38970,940461,-27729,914957,-3160c2071778,-3919,3443997,-2259,3430996,22343v-212,494027,-1784,524111,-1996,1018138c3429000,1356118,3173126,1611992,2857489,1611992r-2285978,c255874,1611992,,1356118,,1040481,212,546454,423,522537,635,28510xe" fillcolor="white [3212]" stroked="f" strokeweight="2pt">
                <v:path arrowok="t" o:connecttype="custom" o:connectlocs="635,28524;1144235,25516;2059116,22354;3430709,22354;3428713,1041003;2857250,1612800;571463,1612800;0,1041003;635,28524" o:connectangles="0,0,0,0,0,0,0,0,0"/>
                <w10:wrap type="square" anchorx="page" anchory="page"/>
                <w10:anchorlock/>
              </v:shape>
            </w:pict>
          </mc:Fallback>
        </mc:AlternateContent>
      </w:r>
      <w:r w:rsidR="00966E44">
        <w:rPr>
          <w:noProof/>
          <w:lang w:val="fi-FI" w:eastAsia="fi-FI"/>
        </w:rPr>
        <mc:AlternateContent>
          <mc:Choice Requires="wps">
            <w:drawing>
              <wp:anchor distT="0" distB="0" distL="114300" distR="114300" simplePos="0" relativeHeight="251681792" behindDoc="0" locked="0" layoutInCell="1" allowOverlap="1" wp14:anchorId="169CA141" wp14:editId="64FCD1CA">
                <wp:simplePos x="0" y="0"/>
                <wp:positionH relativeFrom="margin">
                  <wp:posOffset>-266065</wp:posOffset>
                </wp:positionH>
                <wp:positionV relativeFrom="paragraph">
                  <wp:posOffset>4503420</wp:posOffset>
                </wp:positionV>
                <wp:extent cx="5802630" cy="2514600"/>
                <wp:effectExtent l="0" t="0" r="0" b="0"/>
                <wp:wrapSquare wrapText="bothSides"/>
                <wp:docPr id="3" name="Text Box 3"/>
                <wp:cNvGraphicFramePr/>
                <a:graphic xmlns:a="http://schemas.openxmlformats.org/drawingml/2006/main">
                  <a:graphicData uri="http://schemas.microsoft.com/office/word/2010/wordprocessingShape">
                    <wps:wsp>
                      <wps:cNvSpPr txBox="1"/>
                      <wps:spPr>
                        <a:xfrm>
                          <a:off x="0" y="0"/>
                          <a:ext cx="5802630" cy="2514600"/>
                        </a:xfrm>
                        <a:prstGeom prst="rect">
                          <a:avLst/>
                        </a:prstGeom>
                        <a:noFill/>
                        <a:ln>
                          <a:noFill/>
                        </a:ln>
                        <a:effectLst/>
                        <a:extLst>
                          <a:ext uri="{C572A759-6A51-4108-AA02-DFA0A04FC94B}">
                            <ma14:wrappingTextBoxFlag xmlns:arto="http://schemas.microsoft.com/office/word/2006/arto"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144EDB4C" w14:textId="10652C4F" w:rsidR="00CD5111" w:rsidRPr="00D61EB3" w:rsidRDefault="00CD5111" w:rsidP="00CC3428">
                            <w:pPr>
                              <w:pStyle w:val="Etusivu"/>
                              <w:rPr>
                                <w:color w:val="005294"/>
                              </w:rPr>
                            </w:pPr>
                            <w:proofErr w:type="spellStart"/>
                            <w:r>
                              <w:rPr>
                                <w:color w:val="005294"/>
                              </w:rPr>
                              <w:t>OptoFidelity</w:t>
                            </w:r>
                            <w:proofErr w:type="spellEnd"/>
                            <w:r>
                              <w:rPr>
                                <w:color w:val="005294"/>
                              </w:rPr>
                              <w:t xml:space="preserve"> Touch and Test</w:t>
                            </w:r>
                          </w:p>
                          <w:p w14:paraId="371DFE4F" w14:textId="00D042B2" w:rsidR="00CD5111" w:rsidRPr="00BD0160" w:rsidRDefault="00CD5111" w:rsidP="00CC3428">
                            <w:pPr>
                              <w:pStyle w:val="Etusivu"/>
                              <w:rPr>
                                <w:color w:val="313231"/>
                                <w:sz w:val="72"/>
                                <w:szCs w:val="72"/>
                              </w:rPr>
                            </w:pPr>
                            <w:r>
                              <w:rPr>
                                <w:color w:val="313231"/>
                                <w:sz w:val="72"/>
                                <w:szCs w:val="72"/>
                              </w:rPr>
                              <w:t>Scripting Guide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169CA141" id="_x0000_t202" coordsize="21600,21600" o:spt="202" path="m,l,21600r21600,l21600,xe">
                <v:stroke joinstyle="miter"/>
                <v:path gradientshapeok="t" o:connecttype="rect"/>
              </v:shapetype>
              <v:shape id="Text Box 3" o:spid="_x0000_s1026" type="#_x0000_t202" style="position:absolute;left:0;text-align:left;margin-left:-20.95pt;margin-top:354.6pt;width:456.9pt;height:198pt;z-index:25168179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" filled="f" stroked="f">
                <v:textbox>
                  <w:txbxContent>
                    <w:p w14:paraId="144EDB4C" w14:textId="10652C4F" w:rsidR="00CD5111" w:rsidRPr="00D61EB3" w:rsidRDefault="00CD5111" w:rsidP="00CC3428">
                      <w:pPr>
                        <w:pStyle w:val="Etusivu"/>
                        <w:rPr>
                          <w:color w:val="005294"/>
                        </w:rPr>
                      </w:pPr>
                      <w:proofErr w:type="spellStart"/>
                      <w:r>
                        <w:rPr>
                          <w:color w:val="005294"/>
                        </w:rPr>
                        <w:t>OptoFidelity</w:t>
                      </w:r>
                      <w:proofErr w:type="spellEnd"/>
                      <w:r>
                        <w:rPr>
                          <w:color w:val="005294"/>
                        </w:rPr>
                        <w:t xml:space="preserve"> Touch and Test</w:t>
                      </w:r>
                    </w:p>
                    <w:p w14:paraId="371DFE4F" w14:textId="00D042B2" w:rsidR="00CD5111" w:rsidRPr="00BD0160" w:rsidRDefault="00CD5111" w:rsidP="00CC3428">
                      <w:pPr>
                        <w:pStyle w:val="Etusivu"/>
                        <w:rPr>
                          <w:color w:val="313231"/>
                          <w:sz w:val="72"/>
                          <w:szCs w:val="72"/>
                        </w:rPr>
                      </w:pPr>
                      <w:r>
                        <w:rPr>
                          <w:color w:val="313231"/>
                          <w:sz w:val="72"/>
                          <w:szCs w:val="72"/>
                        </w:rPr>
                        <w:t>Scripting Guide</w:t>
                      </w:r>
                    </w:p>
                  </w:txbxContent>
                </v:textbox>
                <w10:wrap type="square" anchorx="margin"/>
              </v:shape>
            </w:pict>
          </mc:Fallback>
        </mc:AlternateContent>
      </w:r>
      <w:r w:rsidR="00966E44">
        <w:rPr>
          <w:noProof/>
          <w:lang w:val="fi-FI" w:eastAsia="fi-FI"/>
        </w:rPr>
        <w:drawing>
          <wp:anchor distT="0" distB="0" distL="114300" distR="114300" simplePos="0" relativeHeight="251656191" behindDoc="1" locked="1" layoutInCell="0" allowOverlap="1" wp14:anchorId="28BE1392" wp14:editId="705EE590">
            <wp:simplePos x="0" y="0"/>
            <wp:positionH relativeFrom="margin">
              <wp:align>center</wp:align>
            </wp:positionH>
            <wp:positionV relativeFrom="margin">
              <wp:posOffset>-988060</wp:posOffset>
            </wp:positionV>
            <wp:extent cx="6840000" cy="5004000"/>
            <wp:effectExtent l="0" t="0" r="0" b="0"/>
            <wp:wrapSquare wrapText="bothSides"/>
            <wp:docPr id="26" name="Picture 26" descr="Picture Format / Change Picture" title="Change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ropbox/Uleåborg%20(1)/Image%20Bank/OptoFidelity%20men%20working%206-"/>
                    <pic:cNvPicPr>
                      <a:picLocks noChangeAspect="1" noChangeArrowheads="1"/>
                    </pic:cNvPicPr>
                  </pic:nvPicPr>
                  <pic:blipFill rotWithShape="1">
                    <a:blip r:embed="rId8">
                      <a:extLst>
                        <a:ext uri="{28A0092B-C50C-407E-A947-70E740481C1C}">
                          <a14:useLocalDpi xmlns:a14="http://schemas.microsoft.com/office/drawing/2010/main" val="0"/>
                        </a:ext>
                      </a:extLst>
                    </a:blip>
                    <a:srcRect l="11738" t="1790" r="3336" b="13920"/>
                    <a:stretch/>
                  </pic:blipFill>
                  <pic:spPr bwMode="auto">
                    <a:xfrm>
                      <a:off x="0" y="0"/>
                      <a:ext cx="6840000" cy="5004000"/>
                    </a:xfrm>
                    <a:prstGeom prst="rect">
                      <a:avLst/>
                    </a:prstGeom>
                    <a:noFill/>
                    <a:ln>
                      <a:noFill/>
                    </a:ln>
                    <a:extLst>
                      <a:ext uri="{53640926-AAD7-44D8-BBD7-CCE9431645EC}">
                        <a14:shadowObscured xmlns:a14="http://schemas.microsoft.com/office/drawing/2010/main"/>
                      </a:ext>
                      <a:ext uri="{FAA26D3D-D897-4be2-8F04-BA451C77F1D7}">
                        <ma14:placeholderFlag xmlns:arto="http://schemas.microsoft.com/office/word/2006/arto"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margin">
              <wp14:pctWidth>0</wp14:pctWidth>
            </wp14:sizeRelH>
            <wp14:sizeRelV relativeFrom="margin">
              <wp14:pctHeight>0</wp14:pctHeight>
            </wp14:sizeRelV>
          </wp:anchor>
        </w:drawing>
      </w:r>
      <w:r w:rsidR="00582449">
        <w:rPr>
          <w:noProof/>
          <w:lang w:val="fi-FI" w:eastAsia="fi-FI"/>
        </w:rPr>
        <w:drawing>
          <wp:anchor distT="0" distB="0" distL="114300" distR="114300" simplePos="0" relativeHeight="251707392" behindDoc="0" locked="1" layoutInCell="0" allowOverlap="1" wp14:anchorId="0306B404" wp14:editId="75882AD0">
            <wp:simplePos x="0" y="0"/>
            <wp:positionH relativeFrom="page">
              <wp:posOffset>619760</wp:posOffset>
            </wp:positionH>
            <wp:positionV relativeFrom="page">
              <wp:posOffset>346075</wp:posOffset>
            </wp:positionV>
            <wp:extent cx="1530000" cy="669600"/>
            <wp:effectExtent l="0" t="0" r="0"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TOFIDELITY_VLOGO2016_cmyk.ai"/>
                    <pic:cNvPicPr/>
                  </pic:nvPicPr>
                  <pic:blipFill>
                    <a:blip r:embed="rId9">
                      <a:extLst>
                        <a:ext uri="{28A0092B-C50C-407E-A947-70E740481C1C}">
                          <a14:useLocalDpi xmlns:a14="http://schemas.microsoft.com/office/drawing/2010/main" val="0"/>
                        </a:ext>
                      </a:extLst>
                    </a:blip>
                    <a:stretch>
                      <a:fillRect/>
                    </a:stretch>
                  </pic:blipFill>
                  <pic:spPr>
                    <a:xfrm>
                      <a:off x="0" y="0"/>
                      <a:ext cx="1530000" cy="669600"/>
                    </a:xfrm>
                    <a:prstGeom prst="rect">
                      <a:avLst/>
                    </a:prstGeom>
                    <a:extLst>
                      <a:ext uri="{FAA26D3D-D897-4be2-8F04-BA451C77F1D7}">
                        <ma14:placeholderFlag xmlns:arto="http://schemas.microsoft.com/office/word/2006/arto"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p w14:paraId="4CD77A0C" w14:textId="77777777" w:rsidR="00DA0379" w:rsidRDefault="00DA0379">
      <w:pPr>
        <w:pStyle w:val="TOCHeading"/>
        <w:pPrChange w:id="2" w:author="Jouni Mäkitalo" w:date="2018-10-02T14:21:00Z">
          <w:pPr>
            <w:pStyle w:val="TOCHeading"/>
            <w:spacing w:line="240" w:lineRule="atLeast"/>
          </w:pPr>
        </w:pPrChange>
      </w:pPr>
      <w:bookmarkStart w:id="3" w:name="_Toc283208127"/>
      <w:bookmarkEnd w:id="3"/>
    </w:p>
    <w:p w14:paraId="55622C19" w14:textId="0A1DFBE5" w:rsidR="00905A55" w:rsidRDefault="00905A55" w:rsidP="00905A55">
      <w:pPr>
        <w:spacing w:before="80" w:after="0"/>
      </w:pPr>
    </w:p>
    <w:p w14:paraId="024FC5A3" w14:textId="77777777" w:rsidR="00A13CD8" w:rsidRDefault="00A13CD8" w:rsidP="00A13CD8">
      <w:bookmarkStart w:id="4" w:name="_Hlk494267258"/>
    </w:p>
    <w:p w14:paraId="3FAA30B8" w14:textId="77777777" w:rsidR="00722406" w:rsidRPr="00D90066" w:rsidRDefault="00722406">
      <w:pPr>
        <w:pStyle w:val="TOCHeading"/>
        <w:ind w:left="432"/>
        <w:pPrChange w:id="5" w:author="Jouni Mäkitalo" w:date="2018-10-02T14:21:00Z">
          <w:pPr>
            <w:pStyle w:val="TOCHeading"/>
            <w:ind w:left="432" w:hanging="432"/>
          </w:pPr>
        </w:pPrChange>
      </w:pPr>
      <w:r w:rsidRPr="00D90066">
        <w:t>Contents</w:t>
      </w:r>
    </w:p>
    <w:p w14:paraId="464E0257" w14:textId="43D63450" w:rsidR="00BA7DE0" w:rsidRDefault="00722406">
      <w:pPr>
        <w:pStyle w:val="TOC1"/>
        <w:tabs>
          <w:tab w:val="left" w:pos="403"/>
          <w:tab w:val="right" w:leader="dot" w:pos="8290"/>
        </w:tabs>
        <w:rPr>
          <w:ins w:id="6" w:author="Jouni Mäkitalo" w:date="2018-10-02T14:52:00Z"/>
          <w:rFonts w:eastAsiaTheme="minorEastAsia" w:cstheme="minorBidi"/>
          <w:noProof/>
          <w:color w:val="auto"/>
          <w:sz w:val="22"/>
          <w:szCs w:val="22"/>
          <w:lang w:val="fi-FI" w:eastAsia="fi-FI"/>
        </w:rPr>
      </w:pPr>
      <w:r>
        <w:fldChar w:fldCharType="begin"/>
      </w:r>
      <w:r>
        <w:instrText xml:space="preserve"> TOC \o "2-3" \h \z \t "Heading 1;1" </w:instrText>
      </w:r>
      <w:r>
        <w:fldChar w:fldCharType="separate"/>
      </w:r>
      <w:ins w:id="7" w:author="Jouni Mäkitalo" w:date="2018-10-02T14:52:00Z">
        <w:r w:rsidR="00BA7DE0" w:rsidRPr="004E78C2">
          <w:rPr>
            <w:rStyle w:val="Hyperlink"/>
            <w:noProof/>
          </w:rPr>
          <w:fldChar w:fldCharType="begin"/>
        </w:r>
        <w:r w:rsidR="00BA7DE0" w:rsidRPr="004E78C2">
          <w:rPr>
            <w:rStyle w:val="Hyperlink"/>
            <w:noProof/>
          </w:rPr>
          <w:instrText xml:space="preserve"> </w:instrText>
        </w:r>
        <w:r w:rsidR="00BA7DE0">
          <w:rPr>
            <w:noProof/>
          </w:rPr>
          <w:instrText>HYPERLINK \l "_Toc526255299"</w:instrText>
        </w:r>
        <w:r w:rsidR="00BA7DE0" w:rsidRPr="004E78C2">
          <w:rPr>
            <w:rStyle w:val="Hyperlink"/>
            <w:noProof/>
          </w:rPr>
          <w:instrText xml:space="preserve"> </w:instrText>
        </w:r>
        <w:r w:rsidR="00BA7DE0" w:rsidRPr="004E78C2">
          <w:rPr>
            <w:rStyle w:val="Hyperlink"/>
            <w:noProof/>
          </w:rPr>
          <w:fldChar w:fldCharType="separate"/>
        </w:r>
        <w:r w:rsidR="00BA7DE0" w:rsidRPr="004E78C2">
          <w:rPr>
            <w:rStyle w:val="Hyperlink"/>
            <w:noProof/>
          </w:rPr>
          <w:t>1</w:t>
        </w:r>
        <w:r w:rsidR="00BA7DE0">
          <w:rPr>
            <w:rFonts w:eastAsiaTheme="minorEastAsia" w:cstheme="minorBidi"/>
            <w:noProof/>
            <w:color w:val="auto"/>
            <w:sz w:val="22"/>
            <w:szCs w:val="22"/>
            <w:lang w:val="fi-FI" w:eastAsia="fi-FI"/>
          </w:rPr>
          <w:tab/>
        </w:r>
        <w:r w:rsidR="00BA7DE0" w:rsidRPr="004E78C2">
          <w:rPr>
            <w:rStyle w:val="Hyperlink"/>
            <w:noProof/>
          </w:rPr>
          <w:t>Introduction</w:t>
        </w:r>
        <w:r w:rsidR="00BA7DE0">
          <w:rPr>
            <w:noProof/>
            <w:webHidden/>
          </w:rPr>
          <w:tab/>
        </w:r>
        <w:r w:rsidR="00BA7DE0">
          <w:rPr>
            <w:noProof/>
            <w:webHidden/>
          </w:rPr>
          <w:fldChar w:fldCharType="begin"/>
        </w:r>
        <w:r w:rsidR="00BA7DE0">
          <w:rPr>
            <w:noProof/>
            <w:webHidden/>
          </w:rPr>
          <w:instrText xml:space="preserve"> PAGEREF _Toc526255299 \h </w:instrText>
        </w:r>
      </w:ins>
      <w:r w:rsidR="00BA7DE0">
        <w:rPr>
          <w:noProof/>
          <w:webHidden/>
        </w:rPr>
      </w:r>
      <w:r w:rsidR="00BA7DE0">
        <w:rPr>
          <w:noProof/>
          <w:webHidden/>
        </w:rPr>
        <w:fldChar w:fldCharType="separate"/>
      </w:r>
      <w:r w:rsidR="00B9315C">
        <w:rPr>
          <w:noProof/>
          <w:webHidden/>
        </w:rPr>
        <w:t>3</w:t>
      </w:r>
      <w:ins w:id="8" w:author="Jouni Mäkitalo" w:date="2018-10-02T14:52:00Z">
        <w:r w:rsidR="00BA7DE0">
          <w:rPr>
            <w:noProof/>
            <w:webHidden/>
          </w:rPr>
          <w:fldChar w:fldCharType="end"/>
        </w:r>
        <w:r w:rsidR="00BA7DE0" w:rsidRPr="004E78C2">
          <w:rPr>
            <w:rStyle w:val="Hyperlink"/>
            <w:noProof/>
          </w:rPr>
          <w:fldChar w:fldCharType="end"/>
        </w:r>
      </w:ins>
    </w:p>
    <w:p w14:paraId="39BCACF5" w14:textId="61D82723" w:rsidR="00BA7DE0" w:rsidRDefault="00BA7DE0">
      <w:pPr>
        <w:pStyle w:val="TOC1"/>
        <w:tabs>
          <w:tab w:val="left" w:pos="403"/>
          <w:tab w:val="right" w:leader="dot" w:pos="8290"/>
        </w:tabs>
        <w:rPr>
          <w:ins w:id="9" w:author="Jouni Mäkitalo" w:date="2018-10-02T14:52:00Z"/>
          <w:rFonts w:eastAsiaTheme="minorEastAsia" w:cstheme="minorBidi"/>
          <w:noProof/>
          <w:color w:val="auto"/>
          <w:sz w:val="22"/>
          <w:szCs w:val="22"/>
          <w:lang w:val="fi-FI" w:eastAsia="fi-FI"/>
        </w:rPr>
      </w:pPr>
      <w:ins w:id="10" w:author="Jouni Mäkitalo" w:date="2018-10-02T14:52:00Z">
        <w:r w:rsidRPr="004E78C2">
          <w:rPr>
            <w:rStyle w:val="Hyperlink"/>
            <w:noProof/>
          </w:rPr>
          <w:fldChar w:fldCharType="begin"/>
        </w:r>
        <w:r w:rsidRPr="004E78C2">
          <w:rPr>
            <w:rStyle w:val="Hyperlink"/>
            <w:noProof/>
          </w:rPr>
          <w:instrText xml:space="preserve"> </w:instrText>
        </w:r>
        <w:r>
          <w:rPr>
            <w:noProof/>
          </w:rPr>
          <w:instrText>HYPERLINK \l "_Toc526255300"</w:instrText>
        </w:r>
        <w:r w:rsidRPr="004E78C2">
          <w:rPr>
            <w:rStyle w:val="Hyperlink"/>
            <w:noProof/>
          </w:rPr>
          <w:instrText xml:space="preserve"> </w:instrText>
        </w:r>
        <w:r w:rsidRPr="004E78C2">
          <w:rPr>
            <w:rStyle w:val="Hyperlink"/>
            <w:noProof/>
          </w:rPr>
          <w:fldChar w:fldCharType="separate"/>
        </w:r>
        <w:r w:rsidRPr="004E78C2">
          <w:rPr>
            <w:rStyle w:val="Hyperlink"/>
            <w:noProof/>
          </w:rPr>
          <w:t>2</w:t>
        </w:r>
        <w:r>
          <w:rPr>
            <w:rFonts w:eastAsiaTheme="minorEastAsia" w:cstheme="minorBidi"/>
            <w:noProof/>
            <w:color w:val="auto"/>
            <w:sz w:val="22"/>
            <w:szCs w:val="22"/>
            <w:lang w:val="fi-FI" w:eastAsia="fi-FI"/>
          </w:rPr>
          <w:tab/>
        </w:r>
        <w:r w:rsidRPr="004E78C2">
          <w:rPr>
            <w:rStyle w:val="Hyperlink"/>
            <w:noProof/>
          </w:rPr>
          <w:t>SW Architecture</w:t>
        </w:r>
        <w:r>
          <w:rPr>
            <w:noProof/>
            <w:webHidden/>
          </w:rPr>
          <w:tab/>
        </w:r>
        <w:r>
          <w:rPr>
            <w:noProof/>
            <w:webHidden/>
          </w:rPr>
          <w:fldChar w:fldCharType="begin"/>
        </w:r>
        <w:r>
          <w:rPr>
            <w:noProof/>
            <w:webHidden/>
          </w:rPr>
          <w:instrText xml:space="preserve"> PAGEREF _Toc526255300 \h </w:instrText>
        </w:r>
      </w:ins>
      <w:r>
        <w:rPr>
          <w:noProof/>
          <w:webHidden/>
        </w:rPr>
      </w:r>
      <w:r>
        <w:rPr>
          <w:noProof/>
          <w:webHidden/>
        </w:rPr>
        <w:fldChar w:fldCharType="separate"/>
      </w:r>
      <w:r w:rsidR="00B9315C">
        <w:rPr>
          <w:noProof/>
          <w:webHidden/>
        </w:rPr>
        <w:t>3</w:t>
      </w:r>
      <w:ins w:id="11" w:author="Jouni Mäkitalo" w:date="2018-10-02T14:52:00Z">
        <w:r>
          <w:rPr>
            <w:noProof/>
            <w:webHidden/>
          </w:rPr>
          <w:fldChar w:fldCharType="end"/>
        </w:r>
        <w:r w:rsidRPr="004E78C2">
          <w:rPr>
            <w:rStyle w:val="Hyperlink"/>
            <w:noProof/>
          </w:rPr>
          <w:fldChar w:fldCharType="end"/>
        </w:r>
      </w:ins>
    </w:p>
    <w:p w14:paraId="1643F551" w14:textId="24BA42BD" w:rsidR="00BA7DE0" w:rsidRDefault="00BA7DE0">
      <w:pPr>
        <w:pStyle w:val="TOC1"/>
        <w:tabs>
          <w:tab w:val="left" w:pos="403"/>
          <w:tab w:val="right" w:leader="dot" w:pos="8290"/>
        </w:tabs>
        <w:rPr>
          <w:ins w:id="12" w:author="Jouni Mäkitalo" w:date="2018-10-02T14:52:00Z"/>
          <w:rFonts w:eastAsiaTheme="minorEastAsia" w:cstheme="minorBidi"/>
          <w:noProof/>
          <w:color w:val="auto"/>
          <w:sz w:val="22"/>
          <w:szCs w:val="22"/>
          <w:lang w:val="fi-FI" w:eastAsia="fi-FI"/>
        </w:rPr>
      </w:pPr>
      <w:ins w:id="13" w:author="Jouni Mäkitalo" w:date="2018-10-02T14:52:00Z">
        <w:r w:rsidRPr="004E78C2">
          <w:rPr>
            <w:rStyle w:val="Hyperlink"/>
            <w:noProof/>
          </w:rPr>
          <w:fldChar w:fldCharType="begin"/>
        </w:r>
        <w:r w:rsidRPr="004E78C2">
          <w:rPr>
            <w:rStyle w:val="Hyperlink"/>
            <w:noProof/>
          </w:rPr>
          <w:instrText xml:space="preserve"> </w:instrText>
        </w:r>
        <w:r>
          <w:rPr>
            <w:noProof/>
          </w:rPr>
          <w:instrText>HYPERLINK \l "_Toc526255301"</w:instrText>
        </w:r>
        <w:r w:rsidRPr="004E78C2">
          <w:rPr>
            <w:rStyle w:val="Hyperlink"/>
            <w:noProof/>
          </w:rPr>
          <w:instrText xml:space="preserve"> </w:instrText>
        </w:r>
        <w:r w:rsidRPr="004E78C2">
          <w:rPr>
            <w:rStyle w:val="Hyperlink"/>
            <w:noProof/>
          </w:rPr>
          <w:fldChar w:fldCharType="separate"/>
        </w:r>
        <w:r w:rsidRPr="004E78C2">
          <w:rPr>
            <w:rStyle w:val="Hyperlink"/>
            <w:noProof/>
          </w:rPr>
          <w:t>3</w:t>
        </w:r>
        <w:r>
          <w:rPr>
            <w:rFonts w:eastAsiaTheme="minorEastAsia" w:cstheme="minorBidi"/>
            <w:noProof/>
            <w:color w:val="auto"/>
            <w:sz w:val="22"/>
            <w:szCs w:val="22"/>
            <w:lang w:val="fi-FI" w:eastAsia="fi-FI"/>
          </w:rPr>
          <w:tab/>
        </w:r>
        <w:r w:rsidRPr="004E78C2">
          <w:rPr>
            <w:rStyle w:val="Hyperlink"/>
            <w:noProof/>
          </w:rPr>
          <w:t>Test Script Structure</w:t>
        </w:r>
        <w:r>
          <w:rPr>
            <w:noProof/>
            <w:webHidden/>
          </w:rPr>
          <w:tab/>
        </w:r>
        <w:r>
          <w:rPr>
            <w:noProof/>
            <w:webHidden/>
          </w:rPr>
          <w:fldChar w:fldCharType="begin"/>
        </w:r>
        <w:r>
          <w:rPr>
            <w:noProof/>
            <w:webHidden/>
          </w:rPr>
          <w:instrText xml:space="preserve"> PAGEREF _Toc526255301 \h </w:instrText>
        </w:r>
      </w:ins>
      <w:r>
        <w:rPr>
          <w:noProof/>
          <w:webHidden/>
        </w:rPr>
      </w:r>
      <w:r>
        <w:rPr>
          <w:noProof/>
          <w:webHidden/>
        </w:rPr>
        <w:fldChar w:fldCharType="separate"/>
      </w:r>
      <w:r w:rsidR="00B9315C">
        <w:rPr>
          <w:noProof/>
          <w:webHidden/>
        </w:rPr>
        <w:t>3</w:t>
      </w:r>
      <w:ins w:id="14" w:author="Jouni Mäkitalo" w:date="2018-10-02T14:52:00Z">
        <w:r>
          <w:rPr>
            <w:noProof/>
            <w:webHidden/>
          </w:rPr>
          <w:fldChar w:fldCharType="end"/>
        </w:r>
        <w:r w:rsidRPr="004E78C2">
          <w:rPr>
            <w:rStyle w:val="Hyperlink"/>
            <w:noProof/>
          </w:rPr>
          <w:fldChar w:fldCharType="end"/>
        </w:r>
      </w:ins>
    </w:p>
    <w:p w14:paraId="4826F4C0" w14:textId="27D7C4C0" w:rsidR="00BA7DE0" w:rsidRDefault="00BA7DE0">
      <w:pPr>
        <w:pStyle w:val="TOC1"/>
        <w:tabs>
          <w:tab w:val="left" w:pos="403"/>
          <w:tab w:val="right" w:leader="dot" w:pos="8290"/>
        </w:tabs>
        <w:rPr>
          <w:ins w:id="15" w:author="Jouni Mäkitalo" w:date="2018-10-02T14:52:00Z"/>
          <w:rFonts w:eastAsiaTheme="minorEastAsia" w:cstheme="minorBidi"/>
          <w:noProof/>
          <w:color w:val="auto"/>
          <w:sz w:val="22"/>
          <w:szCs w:val="22"/>
          <w:lang w:val="fi-FI" w:eastAsia="fi-FI"/>
        </w:rPr>
      </w:pPr>
      <w:ins w:id="16" w:author="Jouni Mäkitalo" w:date="2018-10-02T14:52:00Z">
        <w:r w:rsidRPr="004E78C2">
          <w:rPr>
            <w:rStyle w:val="Hyperlink"/>
            <w:noProof/>
          </w:rPr>
          <w:fldChar w:fldCharType="begin"/>
        </w:r>
        <w:r w:rsidRPr="004E78C2">
          <w:rPr>
            <w:rStyle w:val="Hyperlink"/>
            <w:noProof/>
          </w:rPr>
          <w:instrText xml:space="preserve"> </w:instrText>
        </w:r>
        <w:r>
          <w:rPr>
            <w:noProof/>
          </w:rPr>
          <w:instrText>HYPERLINK \l "_Toc526255308"</w:instrText>
        </w:r>
        <w:r w:rsidRPr="004E78C2">
          <w:rPr>
            <w:rStyle w:val="Hyperlink"/>
            <w:noProof/>
          </w:rPr>
          <w:instrText xml:space="preserve"> </w:instrText>
        </w:r>
        <w:r w:rsidRPr="004E78C2">
          <w:rPr>
            <w:rStyle w:val="Hyperlink"/>
            <w:noProof/>
          </w:rPr>
          <w:fldChar w:fldCharType="separate"/>
        </w:r>
        <w:r w:rsidRPr="004E78C2">
          <w:rPr>
            <w:rStyle w:val="Hyperlink"/>
            <w:noProof/>
          </w:rPr>
          <w:t>4</w:t>
        </w:r>
        <w:r>
          <w:rPr>
            <w:rFonts w:eastAsiaTheme="minorEastAsia" w:cstheme="minorBidi"/>
            <w:noProof/>
            <w:color w:val="auto"/>
            <w:sz w:val="22"/>
            <w:szCs w:val="22"/>
            <w:lang w:val="fi-FI" w:eastAsia="fi-FI"/>
          </w:rPr>
          <w:tab/>
        </w:r>
        <w:r w:rsidRPr="004E78C2">
          <w:rPr>
            <w:rStyle w:val="Hyperlink"/>
            <w:noProof/>
          </w:rPr>
          <w:t>Script context</w:t>
        </w:r>
        <w:r>
          <w:rPr>
            <w:noProof/>
            <w:webHidden/>
          </w:rPr>
          <w:tab/>
        </w:r>
        <w:r>
          <w:rPr>
            <w:noProof/>
            <w:webHidden/>
          </w:rPr>
          <w:fldChar w:fldCharType="begin"/>
        </w:r>
        <w:r>
          <w:rPr>
            <w:noProof/>
            <w:webHidden/>
          </w:rPr>
          <w:instrText xml:space="preserve"> PAGEREF _Toc526255308 \h </w:instrText>
        </w:r>
      </w:ins>
      <w:r>
        <w:rPr>
          <w:noProof/>
          <w:webHidden/>
        </w:rPr>
      </w:r>
      <w:r>
        <w:rPr>
          <w:noProof/>
          <w:webHidden/>
        </w:rPr>
        <w:fldChar w:fldCharType="separate"/>
      </w:r>
      <w:r w:rsidR="00B9315C">
        <w:rPr>
          <w:noProof/>
          <w:webHidden/>
        </w:rPr>
        <w:t>4</w:t>
      </w:r>
      <w:ins w:id="17" w:author="Jouni Mäkitalo" w:date="2018-10-02T14:52:00Z">
        <w:r>
          <w:rPr>
            <w:noProof/>
            <w:webHidden/>
          </w:rPr>
          <w:fldChar w:fldCharType="end"/>
        </w:r>
        <w:r w:rsidRPr="004E78C2">
          <w:rPr>
            <w:rStyle w:val="Hyperlink"/>
            <w:noProof/>
          </w:rPr>
          <w:fldChar w:fldCharType="end"/>
        </w:r>
      </w:ins>
    </w:p>
    <w:p w14:paraId="198838CD" w14:textId="1BA3B984" w:rsidR="00BA7DE0" w:rsidRDefault="00BA7DE0">
      <w:pPr>
        <w:pStyle w:val="TOC1"/>
        <w:tabs>
          <w:tab w:val="left" w:pos="403"/>
          <w:tab w:val="right" w:leader="dot" w:pos="8290"/>
        </w:tabs>
        <w:rPr>
          <w:ins w:id="18" w:author="Jouni Mäkitalo" w:date="2018-10-02T14:52:00Z"/>
          <w:rFonts w:eastAsiaTheme="minorEastAsia" w:cstheme="minorBidi"/>
          <w:noProof/>
          <w:color w:val="auto"/>
          <w:sz w:val="22"/>
          <w:szCs w:val="22"/>
          <w:lang w:val="fi-FI" w:eastAsia="fi-FI"/>
        </w:rPr>
      </w:pPr>
      <w:ins w:id="19" w:author="Jouni Mäkitalo" w:date="2018-10-02T14:52:00Z">
        <w:r w:rsidRPr="004E78C2">
          <w:rPr>
            <w:rStyle w:val="Hyperlink"/>
            <w:noProof/>
          </w:rPr>
          <w:fldChar w:fldCharType="begin"/>
        </w:r>
        <w:r w:rsidRPr="004E78C2">
          <w:rPr>
            <w:rStyle w:val="Hyperlink"/>
            <w:noProof/>
          </w:rPr>
          <w:instrText xml:space="preserve"> </w:instrText>
        </w:r>
        <w:r>
          <w:rPr>
            <w:noProof/>
          </w:rPr>
          <w:instrText>HYPERLINK \l "_Toc526255309"</w:instrText>
        </w:r>
        <w:r w:rsidRPr="004E78C2">
          <w:rPr>
            <w:rStyle w:val="Hyperlink"/>
            <w:noProof/>
          </w:rPr>
          <w:instrText xml:space="preserve"> </w:instrText>
        </w:r>
        <w:r w:rsidRPr="004E78C2">
          <w:rPr>
            <w:rStyle w:val="Hyperlink"/>
            <w:noProof/>
          </w:rPr>
          <w:fldChar w:fldCharType="separate"/>
        </w:r>
        <w:r w:rsidRPr="004E78C2">
          <w:rPr>
            <w:rStyle w:val="Hyperlink"/>
            <w:noProof/>
          </w:rPr>
          <w:t>5</w:t>
        </w:r>
        <w:r>
          <w:rPr>
            <w:rFonts w:eastAsiaTheme="minorEastAsia" w:cstheme="minorBidi"/>
            <w:noProof/>
            <w:color w:val="auto"/>
            <w:sz w:val="22"/>
            <w:szCs w:val="22"/>
            <w:lang w:val="fi-FI" w:eastAsia="fi-FI"/>
          </w:rPr>
          <w:tab/>
        </w:r>
        <w:r w:rsidRPr="004E78C2">
          <w:rPr>
            <w:rStyle w:val="Hyperlink"/>
            <w:noProof/>
          </w:rPr>
          <w:t>Test case development</w:t>
        </w:r>
        <w:r>
          <w:rPr>
            <w:noProof/>
            <w:webHidden/>
          </w:rPr>
          <w:tab/>
        </w:r>
        <w:r>
          <w:rPr>
            <w:noProof/>
            <w:webHidden/>
          </w:rPr>
          <w:fldChar w:fldCharType="begin"/>
        </w:r>
        <w:r>
          <w:rPr>
            <w:noProof/>
            <w:webHidden/>
          </w:rPr>
          <w:instrText xml:space="preserve"> PAGEREF _Toc526255309 \h </w:instrText>
        </w:r>
      </w:ins>
      <w:r>
        <w:rPr>
          <w:noProof/>
          <w:webHidden/>
        </w:rPr>
      </w:r>
      <w:r>
        <w:rPr>
          <w:noProof/>
          <w:webHidden/>
        </w:rPr>
        <w:fldChar w:fldCharType="separate"/>
      </w:r>
      <w:ins w:id="20" w:author="Jouni Mäkitalo" w:date="2018-10-02T14:55:00Z">
        <w:r w:rsidR="00B9315C">
          <w:rPr>
            <w:noProof/>
            <w:webHidden/>
          </w:rPr>
          <w:t>4</w:t>
        </w:r>
      </w:ins>
      <w:del w:id="21" w:author="Jouni Mäkitalo" w:date="2018-10-02T14:55:00Z">
        <w:r w:rsidR="00B9315C" w:rsidDel="00B9315C">
          <w:rPr>
            <w:noProof/>
            <w:webHidden/>
          </w:rPr>
          <w:delText>5</w:delText>
        </w:r>
      </w:del>
      <w:ins w:id="22" w:author="Jouni Mäkitalo" w:date="2018-10-02T14:52:00Z">
        <w:r>
          <w:rPr>
            <w:noProof/>
            <w:webHidden/>
          </w:rPr>
          <w:fldChar w:fldCharType="end"/>
        </w:r>
        <w:r w:rsidRPr="004E78C2">
          <w:rPr>
            <w:rStyle w:val="Hyperlink"/>
            <w:noProof/>
          </w:rPr>
          <w:fldChar w:fldCharType="end"/>
        </w:r>
      </w:ins>
    </w:p>
    <w:p w14:paraId="19F7DC27" w14:textId="659D377B" w:rsidR="00BA7DE0" w:rsidRDefault="00BA7DE0">
      <w:pPr>
        <w:pStyle w:val="TOC1"/>
        <w:tabs>
          <w:tab w:val="left" w:pos="403"/>
          <w:tab w:val="right" w:leader="dot" w:pos="8290"/>
        </w:tabs>
        <w:rPr>
          <w:ins w:id="23" w:author="Jouni Mäkitalo" w:date="2018-10-02T14:52:00Z"/>
          <w:rFonts w:eastAsiaTheme="minorEastAsia" w:cstheme="minorBidi"/>
          <w:noProof/>
          <w:color w:val="auto"/>
          <w:sz w:val="22"/>
          <w:szCs w:val="22"/>
          <w:lang w:val="fi-FI" w:eastAsia="fi-FI"/>
        </w:rPr>
      </w:pPr>
      <w:ins w:id="24" w:author="Jouni Mäkitalo" w:date="2018-10-02T14:52:00Z">
        <w:r w:rsidRPr="004E78C2">
          <w:rPr>
            <w:rStyle w:val="Hyperlink"/>
            <w:noProof/>
          </w:rPr>
          <w:fldChar w:fldCharType="begin"/>
        </w:r>
        <w:r w:rsidRPr="004E78C2">
          <w:rPr>
            <w:rStyle w:val="Hyperlink"/>
            <w:noProof/>
          </w:rPr>
          <w:instrText xml:space="preserve"> </w:instrText>
        </w:r>
        <w:r>
          <w:rPr>
            <w:noProof/>
          </w:rPr>
          <w:instrText>HYPERLINK \l "_Toc526255310"</w:instrText>
        </w:r>
        <w:r w:rsidRPr="004E78C2">
          <w:rPr>
            <w:rStyle w:val="Hyperlink"/>
            <w:noProof/>
          </w:rPr>
          <w:instrText xml:space="preserve"> </w:instrText>
        </w:r>
        <w:r w:rsidRPr="004E78C2">
          <w:rPr>
            <w:rStyle w:val="Hyperlink"/>
            <w:noProof/>
          </w:rPr>
          <w:fldChar w:fldCharType="separate"/>
        </w:r>
        <w:r w:rsidRPr="004E78C2">
          <w:rPr>
            <w:rStyle w:val="Hyperlink"/>
            <w:noProof/>
          </w:rPr>
          <w:t>6</w:t>
        </w:r>
        <w:r>
          <w:rPr>
            <w:rFonts w:eastAsiaTheme="minorEastAsia" w:cstheme="minorBidi"/>
            <w:noProof/>
            <w:color w:val="auto"/>
            <w:sz w:val="22"/>
            <w:szCs w:val="22"/>
            <w:lang w:val="fi-FI" w:eastAsia="fi-FI"/>
          </w:rPr>
          <w:tab/>
        </w:r>
        <w:r w:rsidRPr="004E78C2">
          <w:rPr>
            <w:rStyle w:val="Hyperlink"/>
            <w:noProof/>
          </w:rPr>
          <w:t>Gestures and non-linear movements</w:t>
        </w:r>
        <w:r>
          <w:rPr>
            <w:noProof/>
            <w:webHidden/>
          </w:rPr>
          <w:tab/>
        </w:r>
        <w:r>
          <w:rPr>
            <w:noProof/>
            <w:webHidden/>
          </w:rPr>
          <w:fldChar w:fldCharType="begin"/>
        </w:r>
        <w:r>
          <w:rPr>
            <w:noProof/>
            <w:webHidden/>
          </w:rPr>
          <w:instrText xml:space="preserve"> PAGEREF _Toc526255310 \h </w:instrText>
        </w:r>
      </w:ins>
      <w:r>
        <w:rPr>
          <w:noProof/>
          <w:webHidden/>
        </w:rPr>
      </w:r>
      <w:r>
        <w:rPr>
          <w:noProof/>
          <w:webHidden/>
        </w:rPr>
        <w:fldChar w:fldCharType="separate"/>
      </w:r>
      <w:r w:rsidR="00B9315C">
        <w:rPr>
          <w:noProof/>
          <w:webHidden/>
        </w:rPr>
        <w:t>5</w:t>
      </w:r>
      <w:ins w:id="25" w:author="Jouni Mäkitalo" w:date="2018-10-02T14:52:00Z">
        <w:r>
          <w:rPr>
            <w:noProof/>
            <w:webHidden/>
          </w:rPr>
          <w:fldChar w:fldCharType="end"/>
        </w:r>
        <w:r w:rsidRPr="004E78C2">
          <w:rPr>
            <w:rStyle w:val="Hyperlink"/>
            <w:noProof/>
          </w:rPr>
          <w:fldChar w:fldCharType="end"/>
        </w:r>
      </w:ins>
    </w:p>
    <w:p w14:paraId="54C5892D" w14:textId="7EF3E96F" w:rsidR="00BA7DE0" w:rsidRDefault="00BA7DE0">
      <w:pPr>
        <w:pStyle w:val="TOC2"/>
        <w:tabs>
          <w:tab w:val="left" w:pos="880"/>
          <w:tab w:val="right" w:leader="dot" w:pos="8290"/>
        </w:tabs>
        <w:rPr>
          <w:ins w:id="26" w:author="Jouni Mäkitalo" w:date="2018-10-02T14:52:00Z"/>
          <w:rFonts w:eastAsiaTheme="minorEastAsia" w:cstheme="minorBidi"/>
          <w:noProof/>
          <w:color w:val="auto"/>
          <w:sz w:val="22"/>
          <w:szCs w:val="22"/>
          <w:lang w:val="fi-FI" w:eastAsia="fi-FI"/>
        </w:rPr>
      </w:pPr>
      <w:ins w:id="27" w:author="Jouni Mäkitalo" w:date="2018-10-02T14:52:00Z">
        <w:r w:rsidRPr="004E78C2">
          <w:rPr>
            <w:rStyle w:val="Hyperlink"/>
            <w:noProof/>
          </w:rPr>
          <w:fldChar w:fldCharType="begin"/>
        </w:r>
        <w:r w:rsidRPr="004E78C2">
          <w:rPr>
            <w:rStyle w:val="Hyperlink"/>
            <w:noProof/>
          </w:rPr>
          <w:instrText xml:space="preserve"> </w:instrText>
        </w:r>
        <w:r>
          <w:rPr>
            <w:noProof/>
          </w:rPr>
          <w:instrText>HYPERLINK \l "_Toc526255311"</w:instrText>
        </w:r>
        <w:r w:rsidRPr="004E78C2">
          <w:rPr>
            <w:rStyle w:val="Hyperlink"/>
            <w:noProof/>
          </w:rPr>
          <w:instrText xml:space="preserve"> </w:instrText>
        </w:r>
        <w:r w:rsidRPr="004E78C2">
          <w:rPr>
            <w:rStyle w:val="Hyperlink"/>
            <w:noProof/>
          </w:rPr>
          <w:fldChar w:fldCharType="separate"/>
        </w:r>
        <w:r w:rsidRPr="004E78C2">
          <w:rPr>
            <w:rStyle w:val="Hyperlink"/>
            <w:noProof/>
          </w:rPr>
          <w:t>6.1</w:t>
        </w:r>
        <w:r>
          <w:rPr>
            <w:rFonts w:eastAsiaTheme="minorEastAsia" w:cstheme="minorBidi"/>
            <w:noProof/>
            <w:color w:val="auto"/>
            <w:sz w:val="22"/>
            <w:szCs w:val="22"/>
            <w:lang w:val="fi-FI" w:eastAsia="fi-FI"/>
          </w:rPr>
          <w:tab/>
        </w:r>
        <w:r w:rsidRPr="004E78C2">
          <w:rPr>
            <w:rStyle w:val="Hyperlink"/>
            <w:noProof/>
          </w:rPr>
          <w:t>Tap</w:t>
        </w:r>
        <w:r>
          <w:rPr>
            <w:noProof/>
            <w:webHidden/>
          </w:rPr>
          <w:tab/>
        </w:r>
        <w:r>
          <w:rPr>
            <w:noProof/>
            <w:webHidden/>
          </w:rPr>
          <w:fldChar w:fldCharType="begin"/>
        </w:r>
        <w:r>
          <w:rPr>
            <w:noProof/>
            <w:webHidden/>
          </w:rPr>
          <w:instrText xml:space="preserve"> PAGEREF _Toc526255311 \h </w:instrText>
        </w:r>
      </w:ins>
      <w:r>
        <w:rPr>
          <w:noProof/>
          <w:webHidden/>
        </w:rPr>
      </w:r>
      <w:r>
        <w:rPr>
          <w:noProof/>
          <w:webHidden/>
        </w:rPr>
        <w:fldChar w:fldCharType="separate"/>
      </w:r>
      <w:r w:rsidR="00B9315C">
        <w:rPr>
          <w:noProof/>
          <w:webHidden/>
        </w:rPr>
        <w:t>5</w:t>
      </w:r>
      <w:ins w:id="28" w:author="Jouni Mäkitalo" w:date="2018-10-02T14:52:00Z">
        <w:r>
          <w:rPr>
            <w:noProof/>
            <w:webHidden/>
          </w:rPr>
          <w:fldChar w:fldCharType="end"/>
        </w:r>
        <w:r w:rsidRPr="004E78C2">
          <w:rPr>
            <w:rStyle w:val="Hyperlink"/>
            <w:noProof/>
          </w:rPr>
          <w:fldChar w:fldCharType="end"/>
        </w:r>
      </w:ins>
    </w:p>
    <w:p w14:paraId="392C685A" w14:textId="6F477C84" w:rsidR="00BA7DE0" w:rsidRDefault="00BA7DE0">
      <w:pPr>
        <w:pStyle w:val="TOC2"/>
        <w:tabs>
          <w:tab w:val="left" w:pos="880"/>
          <w:tab w:val="right" w:leader="dot" w:pos="8290"/>
        </w:tabs>
        <w:rPr>
          <w:ins w:id="29" w:author="Jouni Mäkitalo" w:date="2018-10-02T14:52:00Z"/>
          <w:rFonts w:eastAsiaTheme="minorEastAsia" w:cstheme="minorBidi"/>
          <w:noProof/>
          <w:color w:val="auto"/>
          <w:sz w:val="22"/>
          <w:szCs w:val="22"/>
          <w:lang w:val="fi-FI" w:eastAsia="fi-FI"/>
        </w:rPr>
      </w:pPr>
      <w:ins w:id="30" w:author="Jouni Mäkitalo" w:date="2018-10-02T14:52:00Z">
        <w:r w:rsidRPr="004E78C2">
          <w:rPr>
            <w:rStyle w:val="Hyperlink"/>
            <w:noProof/>
          </w:rPr>
          <w:fldChar w:fldCharType="begin"/>
        </w:r>
        <w:r w:rsidRPr="004E78C2">
          <w:rPr>
            <w:rStyle w:val="Hyperlink"/>
            <w:noProof/>
          </w:rPr>
          <w:instrText xml:space="preserve"> </w:instrText>
        </w:r>
        <w:r>
          <w:rPr>
            <w:noProof/>
          </w:rPr>
          <w:instrText>HYPERLINK \l "_Toc526255312"</w:instrText>
        </w:r>
        <w:r w:rsidRPr="004E78C2">
          <w:rPr>
            <w:rStyle w:val="Hyperlink"/>
            <w:noProof/>
          </w:rPr>
          <w:instrText xml:space="preserve"> </w:instrText>
        </w:r>
        <w:r w:rsidRPr="004E78C2">
          <w:rPr>
            <w:rStyle w:val="Hyperlink"/>
            <w:noProof/>
          </w:rPr>
          <w:fldChar w:fldCharType="separate"/>
        </w:r>
        <w:r w:rsidRPr="004E78C2">
          <w:rPr>
            <w:rStyle w:val="Hyperlink"/>
            <w:noProof/>
          </w:rPr>
          <w:t>6.2</w:t>
        </w:r>
        <w:r>
          <w:rPr>
            <w:rFonts w:eastAsiaTheme="minorEastAsia" w:cstheme="minorBidi"/>
            <w:noProof/>
            <w:color w:val="auto"/>
            <w:sz w:val="22"/>
            <w:szCs w:val="22"/>
            <w:lang w:val="fi-FI" w:eastAsia="fi-FI"/>
          </w:rPr>
          <w:tab/>
        </w:r>
        <w:r w:rsidRPr="004E78C2">
          <w:rPr>
            <w:rStyle w:val="Hyperlink"/>
            <w:noProof/>
          </w:rPr>
          <w:t>Swipe</w:t>
        </w:r>
        <w:r>
          <w:rPr>
            <w:noProof/>
            <w:webHidden/>
          </w:rPr>
          <w:tab/>
        </w:r>
        <w:r>
          <w:rPr>
            <w:noProof/>
            <w:webHidden/>
          </w:rPr>
          <w:fldChar w:fldCharType="begin"/>
        </w:r>
        <w:r>
          <w:rPr>
            <w:noProof/>
            <w:webHidden/>
          </w:rPr>
          <w:instrText xml:space="preserve"> PAGEREF _Toc526255312 \h </w:instrText>
        </w:r>
      </w:ins>
      <w:r>
        <w:rPr>
          <w:noProof/>
          <w:webHidden/>
        </w:rPr>
      </w:r>
      <w:r>
        <w:rPr>
          <w:noProof/>
          <w:webHidden/>
        </w:rPr>
        <w:fldChar w:fldCharType="separate"/>
      </w:r>
      <w:r w:rsidR="00B9315C">
        <w:rPr>
          <w:noProof/>
          <w:webHidden/>
        </w:rPr>
        <w:t>6</w:t>
      </w:r>
      <w:ins w:id="31" w:author="Jouni Mäkitalo" w:date="2018-10-02T14:52:00Z">
        <w:r>
          <w:rPr>
            <w:noProof/>
            <w:webHidden/>
          </w:rPr>
          <w:fldChar w:fldCharType="end"/>
        </w:r>
        <w:r w:rsidRPr="004E78C2">
          <w:rPr>
            <w:rStyle w:val="Hyperlink"/>
            <w:noProof/>
          </w:rPr>
          <w:fldChar w:fldCharType="end"/>
        </w:r>
      </w:ins>
    </w:p>
    <w:p w14:paraId="77AC18D6" w14:textId="7B80697C" w:rsidR="00BA7DE0" w:rsidRDefault="00BA7DE0">
      <w:pPr>
        <w:pStyle w:val="TOC2"/>
        <w:tabs>
          <w:tab w:val="left" w:pos="880"/>
          <w:tab w:val="right" w:leader="dot" w:pos="8290"/>
        </w:tabs>
        <w:rPr>
          <w:ins w:id="32" w:author="Jouni Mäkitalo" w:date="2018-10-02T14:52:00Z"/>
          <w:rFonts w:eastAsiaTheme="minorEastAsia" w:cstheme="minorBidi"/>
          <w:noProof/>
          <w:color w:val="auto"/>
          <w:sz w:val="22"/>
          <w:szCs w:val="22"/>
          <w:lang w:val="fi-FI" w:eastAsia="fi-FI"/>
        </w:rPr>
      </w:pPr>
      <w:ins w:id="33" w:author="Jouni Mäkitalo" w:date="2018-10-02T14:52:00Z">
        <w:r w:rsidRPr="004E78C2">
          <w:rPr>
            <w:rStyle w:val="Hyperlink"/>
            <w:noProof/>
          </w:rPr>
          <w:fldChar w:fldCharType="begin"/>
        </w:r>
        <w:r w:rsidRPr="004E78C2">
          <w:rPr>
            <w:rStyle w:val="Hyperlink"/>
            <w:noProof/>
          </w:rPr>
          <w:instrText xml:space="preserve"> </w:instrText>
        </w:r>
        <w:r>
          <w:rPr>
            <w:noProof/>
          </w:rPr>
          <w:instrText>HYPERLINK \l "_Toc526255313"</w:instrText>
        </w:r>
        <w:r w:rsidRPr="004E78C2">
          <w:rPr>
            <w:rStyle w:val="Hyperlink"/>
            <w:noProof/>
          </w:rPr>
          <w:instrText xml:space="preserve"> </w:instrText>
        </w:r>
        <w:r w:rsidRPr="004E78C2">
          <w:rPr>
            <w:rStyle w:val="Hyperlink"/>
            <w:noProof/>
          </w:rPr>
          <w:fldChar w:fldCharType="separate"/>
        </w:r>
        <w:r w:rsidRPr="004E78C2">
          <w:rPr>
            <w:rStyle w:val="Hyperlink"/>
            <w:noProof/>
          </w:rPr>
          <w:t>6.3</w:t>
        </w:r>
        <w:r>
          <w:rPr>
            <w:rFonts w:eastAsiaTheme="minorEastAsia" w:cstheme="minorBidi"/>
            <w:noProof/>
            <w:color w:val="auto"/>
            <w:sz w:val="22"/>
            <w:szCs w:val="22"/>
            <w:lang w:val="fi-FI" w:eastAsia="fi-FI"/>
          </w:rPr>
          <w:tab/>
        </w:r>
        <w:r w:rsidRPr="004E78C2">
          <w:rPr>
            <w:rStyle w:val="Hyperlink"/>
            <w:noProof/>
          </w:rPr>
          <w:t>Drag</w:t>
        </w:r>
        <w:r>
          <w:rPr>
            <w:noProof/>
            <w:webHidden/>
          </w:rPr>
          <w:tab/>
        </w:r>
        <w:r>
          <w:rPr>
            <w:noProof/>
            <w:webHidden/>
          </w:rPr>
          <w:fldChar w:fldCharType="begin"/>
        </w:r>
        <w:r>
          <w:rPr>
            <w:noProof/>
            <w:webHidden/>
          </w:rPr>
          <w:instrText xml:space="preserve"> PAGEREF _Toc526255313 \h </w:instrText>
        </w:r>
      </w:ins>
      <w:r>
        <w:rPr>
          <w:noProof/>
          <w:webHidden/>
        </w:rPr>
      </w:r>
      <w:r>
        <w:rPr>
          <w:noProof/>
          <w:webHidden/>
        </w:rPr>
        <w:fldChar w:fldCharType="separate"/>
      </w:r>
      <w:r w:rsidR="00B9315C">
        <w:rPr>
          <w:noProof/>
          <w:webHidden/>
        </w:rPr>
        <w:t>7</w:t>
      </w:r>
      <w:ins w:id="34" w:author="Jouni Mäkitalo" w:date="2018-10-02T14:52:00Z">
        <w:r>
          <w:rPr>
            <w:noProof/>
            <w:webHidden/>
          </w:rPr>
          <w:fldChar w:fldCharType="end"/>
        </w:r>
        <w:r w:rsidRPr="004E78C2">
          <w:rPr>
            <w:rStyle w:val="Hyperlink"/>
            <w:noProof/>
          </w:rPr>
          <w:fldChar w:fldCharType="end"/>
        </w:r>
      </w:ins>
    </w:p>
    <w:p w14:paraId="2041C946" w14:textId="40CBA92B" w:rsidR="00BA7DE0" w:rsidRDefault="00BA7DE0">
      <w:pPr>
        <w:pStyle w:val="TOC2"/>
        <w:tabs>
          <w:tab w:val="left" w:pos="880"/>
          <w:tab w:val="right" w:leader="dot" w:pos="8290"/>
        </w:tabs>
        <w:rPr>
          <w:ins w:id="35" w:author="Jouni Mäkitalo" w:date="2018-10-02T14:52:00Z"/>
          <w:rFonts w:eastAsiaTheme="minorEastAsia" w:cstheme="minorBidi"/>
          <w:noProof/>
          <w:color w:val="auto"/>
          <w:sz w:val="22"/>
          <w:szCs w:val="22"/>
          <w:lang w:val="fi-FI" w:eastAsia="fi-FI"/>
        </w:rPr>
      </w:pPr>
      <w:ins w:id="36" w:author="Jouni Mäkitalo" w:date="2018-10-02T14:52:00Z">
        <w:r w:rsidRPr="004E78C2">
          <w:rPr>
            <w:rStyle w:val="Hyperlink"/>
            <w:noProof/>
          </w:rPr>
          <w:fldChar w:fldCharType="begin"/>
        </w:r>
        <w:r w:rsidRPr="004E78C2">
          <w:rPr>
            <w:rStyle w:val="Hyperlink"/>
            <w:noProof/>
          </w:rPr>
          <w:instrText xml:space="preserve"> </w:instrText>
        </w:r>
        <w:r>
          <w:rPr>
            <w:noProof/>
          </w:rPr>
          <w:instrText>HYPERLINK \l "_Toc526255314"</w:instrText>
        </w:r>
        <w:r w:rsidRPr="004E78C2">
          <w:rPr>
            <w:rStyle w:val="Hyperlink"/>
            <w:noProof/>
          </w:rPr>
          <w:instrText xml:space="preserve"> </w:instrText>
        </w:r>
        <w:r w:rsidRPr="004E78C2">
          <w:rPr>
            <w:rStyle w:val="Hyperlink"/>
            <w:noProof/>
          </w:rPr>
          <w:fldChar w:fldCharType="separate"/>
        </w:r>
        <w:r w:rsidRPr="004E78C2">
          <w:rPr>
            <w:rStyle w:val="Hyperlink"/>
            <w:noProof/>
          </w:rPr>
          <w:t>6.4</w:t>
        </w:r>
        <w:r>
          <w:rPr>
            <w:rFonts w:eastAsiaTheme="minorEastAsia" w:cstheme="minorBidi"/>
            <w:noProof/>
            <w:color w:val="auto"/>
            <w:sz w:val="22"/>
            <w:szCs w:val="22"/>
            <w:lang w:val="fi-FI" w:eastAsia="fi-FI"/>
          </w:rPr>
          <w:tab/>
        </w:r>
        <w:r w:rsidRPr="004E78C2">
          <w:rPr>
            <w:rStyle w:val="Hyperlink"/>
            <w:noProof/>
          </w:rPr>
          <w:t>Jump</w:t>
        </w:r>
        <w:r>
          <w:rPr>
            <w:noProof/>
            <w:webHidden/>
          </w:rPr>
          <w:tab/>
        </w:r>
        <w:r>
          <w:rPr>
            <w:noProof/>
            <w:webHidden/>
          </w:rPr>
          <w:fldChar w:fldCharType="begin"/>
        </w:r>
        <w:r>
          <w:rPr>
            <w:noProof/>
            <w:webHidden/>
          </w:rPr>
          <w:instrText xml:space="preserve"> PAGEREF _Toc526255314 \h </w:instrText>
        </w:r>
      </w:ins>
      <w:r>
        <w:rPr>
          <w:noProof/>
          <w:webHidden/>
        </w:rPr>
      </w:r>
      <w:r>
        <w:rPr>
          <w:noProof/>
          <w:webHidden/>
        </w:rPr>
        <w:fldChar w:fldCharType="separate"/>
      </w:r>
      <w:r w:rsidR="00B9315C">
        <w:rPr>
          <w:noProof/>
          <w:webHidden/>
        </w:rPr>
        <w:t>7</w:t>
      </w:r>
      <w:ins w:id="37" w:author="Jouni Mäkitalo" w:date="2018-10-02T14:52:00Z">
        <w:r>
          <w:rPr>
            <w:noProof/>
            <w:webHidden/>
          </w:rPr>
          <w:fldChar w:fldCharType="end"/>
        </w:r>
        <w:r w:rsidRPr="004E78C2">
          <w:rPr>
            <w:rStyle w:val="Hyperlink"/>
            <w:noProof/>
          </w:rPr>
          <w:fldChar w:fldCharType="end"/>
        </w:r>
      </w:ins>
    </w:p>
    <w:p w14:paraId="0D326A74" w14:textId="2597A97E" w:rsidR="00885F24" w:rsidDel="00BA7DE0" w:rsidRDefault="00885F24">
      <w:pPr>
        <w:pStyle w:val="TOC1"/>
        <w:tabs>
          <w:tab w:val="left" w:pos="403"/>
          <w:tab w:val="right" w:leader="dot" w:pos="8290"/>
        </w:tabs>
        <w:rPr>
          <w:del w:id="38" w:author="Jouni Mäkitalo" w:date="2018-10-02T14:52:00Z"/>
          <w:rFonts w:eastAsiaTheme="minorEastAsia" w:cstheme="minorBidi"/>
          <w:noProof/>
          <w:color w:val="auto"/>
          <w:sz w:val="22"/>
          <w:szCs w:val="22"/>
          <w:lang w:val="fi-FI" w:eastAsia="fi-FI"/>
        </w:rPr>
      </w:pPr>
      <w:del w:id="39" w:author="Jouni Mäkitalo" w:date="2018-10-02T14:52:00Z">
        <w:r w:rsidRPr="00B9315C" w:rsidDel="00BA7DE0">
          <w:rPr>
            <w:rStyle w:val="Hyperlink"/>
            <w:noProof/>
          </w:rPr>
          <w:delText>1</w:delText>
        </w:r>
        <w:r w:rsidDel="00BA7DE0">
          <w:rPr>
            <w:rFonts w:eastAsiaTheme="minorEastAsia" w:cstheme="minorBidi"/>
            <w:noProof/>
            <w:color w:val="auto"/>
            <w:sz w:val="22"/>
            <w:szCs w:val="22"/>
            <w:lang w:val="fi-FI" w:eastAsia="fi-FI"/>
          </w:rPr>
          <w:tab/>
        </w:r>
        <w:r w:rsidRPr="00B9315C" w:rsidDel="00BA7DE0">
          <w:rPr>
            <w:rStyle w:val="Hyperlink"/>
            <w:noProof/>
          </w:rPr>
          <w:delText>Introduction</w:delText>
        </w:r>
        <w:r w:rsidDel="00BA7DE0">
          <w:rPr>
            <w:noProof/>
            <w:webHidden/>
          </w:rPr>
          <w:tab/>
          <w:delText>3</w:delText>
        </w:r>
      </w:del>
    </w:p>
    <w:p w14:paraId="622AAB65" w14:textId="5B10B0A0" w:rsidR="00885F24" w:rsidDel="00BA7DE0" w:rsidRDefault="00885F24">
      <w:pPr>
        <w:pStyle w:val="TOC1"/>
        <w:tabs>
          <w:tab w:val="left" w:pos="403"/>
          <w:tab w:val="right" w:leader="dot" w:pos="8290"/>
        </w:tabs>
        <w:rPr>
          <w:del w:id="40" w:author="Jouni Mäkitalo" w:date="2018-10-02T14:52:00Z"/>
          <w:rFonts w:eastAsiaTheme="minorEastAsia" w:cstheme="minorBidi"/>
          <w:noProof/>
          <w:color w:val="auto"/>
          <w:sz w:val="22"/>
          <w:szCs w:val="22"/>
          <w:lang w:val="fi-FI" w:eastAsia="fi-FI"/>
        </w:rPr>
      </w:pPr>
      <w:del w:id="41" w:author="Jouni Mäkitalo" w:date="2018-10-02T14:52:00Z">
        <w:r w:rsidRPr="00B9315C" w:rsidDel="00BA7DE0">
          <w:rPr>
            <w:rStyle w:val="Hyperlink"/>
            <w:noProof/>
          </w:rPr>
          <w:delText>2</w:delText>
        </w:r>
        <w:r w:rsidDel="00BA7DE0">
          <w:rPr>
            <w:rFonts w:eastAsiaTheme="minorEastAsia" w:cstheme="minorBidi"/>
            <w:noProof/>
            <w:color w:val="auto"/>
            <w:sz w:val="22"/>
            <w:szCs w:val="22"/>
            <w:lang w:val="fi-FI" w:eastAsia="fi-FI"/>
          </w:rPr>
          <w:tab/>
        </w:r>
        <w:r w:rsidRPr="00B9315C" w:rsidDel="00BA7DE0">
          <w:rPr>
            <w:rStyle w:val="Hyperlink"/>
            <w:noProof/>
          </w:rPr>
          <w:delText>SW Architecture</w:delText>
        </w:r>
        <w:r w:rsidDel="00BA7DE0">
          <w:rPr>
            <w:noProof/>
            <w:webHidden/>
          </w:rPr>
          <w:tab/>
          <w:delText>3</w:delText>
        </w:r>
      </w:del>
    </w:p>
    <w:p w14:paraId="19FE37EE" w14:textId="795A123F" w:rsidR="00885F24" w:rsidDel="00BA7DE0" w:rsidRDefault="00885F24">
      <w:pPr>
        <w:pStyle w:val="TOC1"/>
        <w:tabs>
          <w:tab w:val="left" w:pos="403"/>
          <w:tab w:val="right" w:leader="dot" w:pos="8290"/>
        </w:tabs>
        <w:rPr>
          <w:del w:id="42" w:author="Jouni Mäkitalo" w:date="2018-10-02T14:52:00Z"/>
          <w:rFonts w:eastAsiaTheme="minorEastAsia" w:cstheme="minorBidi"/>
          <w:noProof/>
          <w:color w:val="auto"/>
          <w:sz w:val="22"/>
          <w:szCs w:val="22"/>
          <w:lang w:val="fi-FI" w:eastAsia="fi-FI"/>
        </w:rPr>
      </w:pPr>
      <w:del w:id="43" w:author="Jouni Mäkitalo" w:date="2018-10-02T14:52:00Z">
        <w:r w:rsidRPr="00B9315C" w:rsidDel="00BA7DE0">
          <w:rPr>
            <w:rStyle w:val="Hyperlink"/>
            <w:noProof/>
          </w:rPr>
          <w:delText>3</w:delText>
        </w:r>
        <w:r w:rsidDel="00BA7DE0">
          <w:rPr>
            <w:rFonts w:eastAsiaTheme="minorEastAsia" w:cstheme="minorBidi"/>
            <w:noProof/>
            <w:color w:val="auto"/>
            <w:sz w:val="22"/>
            <w:szCs w:val="22"/>
            <w:lang w:val="fi-FI" w:eastAsia="fi-FI"/>
          </w:rPr>
          <w:tab/>
        </w:r>
        <w:r w:rsidRPr="00B9315C" w:rsidDel="00BA7DE0">
          <w:rPr>
            <w:rStyle w:val="Hyperlink"/>
            <w:noProof/>
          </w:rPr>
          <w:delText>Test Script Structure</w:delText>
        </w:r>
        <w:r w:rsidDel="00BA7DE0">
          <w:rPr>
            <w:noProof/>
            <w:webHidden/>
          </w:rPr>
          <w:tab/>
          <w:delText>3</w:delText>
        </w:r>
      </w:del>
    </w:p>
    <w:p w14:paraId="48B47110" w14:textId="577B9040" w:rsidR="00885F24" w:rsidDel="00BA7DE0" w:rsidRDefault="00885F24">
      <w:pPr>
        <w:pStyle w:val="TOC1"/>
        <w:tabs>
          <w:tab w:val="left" w:pos="403"/>
          <w:tab w:val="right" w:leader="dot" w:pos="8290"/>
        </w:tabs>
        <w:rPr>
          <w:del w:id="44" w:author="Jouni Mäkitalo" w:date="2018-10-02T14:52:00Z"/>
          <w:rFonts w:eastAsiaTheme="minorEastAsia" w:cstheme="minorBidi"/>
          <w:noProof/>
          <w:color w:val="auto"/>
          <w:sz w:val="22"/>
          <w:szCs w:val="22"/>
          <w:lang w:val="fi-FI" w:eastAsia="fi-FI"/>
        </w:rPr>
      </w:pPr>
      <w:del w:id="45" w:author="Jouni Mäkitalo" w:date="2018-10-02T14:52:00Z">
        <w:r w:rsidRPr="00B9315C" w:rsidDel="00BA7DE0">
          <w:rPr>
            <w:rStyle w:val="Hyperlink"/>
            <w:noProof/>
          </w:rPr>
          <w:delText>4</w:delText>
        </w:r>
        <w:r w:rsidDel="00BA7DE0">
          <w:rPr>
            <w:rFonts w:eastAsiaTheme="minorEastAsia" w:cstheme="minorBidi"/>
            <w:noProof/>
            <w:color w:val="auto"/>
            <w:sz w:val="22"/>
            <w:szCs w:val="22"/>
            <w:lang w:val="fi-FI" w:eastAsia="fi-FI"/>
          </w:rPr>
          <w:tab/>
        </w:r>
        <w:r w:rsidRPr="00B9315C" w:rsidDel="00BA7DE0">
          <w:rPr>
            <w:rStyle w:val="Hyperlink"/>
            <w:noProof/>
          </w:rPr>
          <w:delText>Signals to the User Interface</w:delText>
        </w:r>
        <w:r w:rsidDel="00BA7DE0">
          <w:rPr>
            <w:noProof/>
            <w:webHidden/>
          </w:rPr>
          <w:tab/>
          <w:delText>5</w:delText>
        </w:r>
      </w:del>
    </w:p>
    <w:p w14:paraId="4D625737" w14:textId="6FA8D0B3" w:rsidR="00885F24" w:rsidDel="00BA7DE0" w:rsidRDefault="00885F24">
      <w:pPr>
        <w:pStyle w:val="TOC1"/>
        <w:tabs>
          <w:tab w:val="left" w:pos="403"/>
          <w:tab w:val="right" w:leader="dot" w:pos="8290"/>
        </w:tabs>
        <w:rPr>
          <w:del w:id="46" w:author="Jouni Mäkitalo" w:date="2018-10-02T14:52:00Z"/>
          <w:rFonts w:eastAsiaTheme="minorEastAsia" w:cstheme="minorBidi"/>
          <w:noProof/>
          <w:color w:val="auto"/>
          <w:sz w:val="22"/>
          <w:szCs w:val="22"/>
          <w:lang w:val="fi-FI" w:eastAsia="fi-FI"/>
        </w:rPr>
      </w:pPr>
      <w:del w:id="47" w:author="Jouni Mäkitalo" w:date="2018-10-02T14:52:00Z">
        <w:r w:rsidRPr="00B9315C" w:rsidDel="00BA7DE0">
          <w:rPr>
            <w:rStyle w:val="Hyperlink"/>
            <w:noProof/>
          </w:rPr>
          <w:delText>5</w:delText>
        </w:r>
        <w:r w:rsidDel="00BA7DE0">
          <w:rPr>
            <w:rFonts w:eastAsiaTheme="minorEastAsia" w:cstheme="minorBidi"/>
            <w:noProof/>
            <w:color w:val="auto"/>
            <w:sz w:val="22"/>
            <w:szCs w:val="22"/>
            <w:lang w:val="fi-FI" w:eastAsia="fi-FI"/>
          </w:rPr>
          <w:tab/>
        </w:r>
        <w:r w:rsidRPr="00B9315C" w:rsidDel="00BA7DE0">
          <w:rPr>
            <w:rStyle w:val="Hyperlink"/>
            <w:noProof/>
          </w:rPr>
          <w:delText>Gestures and non-linear movements</w:delText>
        </w:r>
        <w:r w:rsidDel="00BA7DE0">
          <w:rPr>
            <w:noProof/>
            <w:webHidden/>
          </w:rPr>
          <w:tab/>
          <w:delText>5</w:delText>
        </w:r>
      </w:del>
    </w:p>
    <w:p w14:paraId="50B8C21B" w14:textId="15C5AD59" w:rsidR="00885F24" w:rsidDel="00BA7DE0" w:rsidRDefault="00885F24">
      <w:pPr>
        <w:pStyle w:val="TOC2"/>
        <w:tabs>
          <w:tab w:val="left" w:pos="880"/>
          <w:tab w:val="right" w:leader="dot" w:pos="8290"/>
        </w:tabs>
        <w:rPr>
          <w:del w:id="48" w:author="Jouni Mäkitalo" w:date="2018-10-02T14:52:00Z"/>
          <w:rFonts w:eastAsiaTheme="minorEastAsia" w:cstheme="minorBidi"/>
          <w:noProof/>
          <w:color w:val="auto"/>
          <w:sz w:val="22"/>
          <w:szCs w:val="22"/>
          <w:lang w:val="fi-FI" w:eastAsia="fi-FI"/>
        </w:rPr>
      </w:pPr>
      <w:del w:id="49" w:author="Jouni Mäkitalo" w:date="2018-10-02T14:52:00Z">
        <w:r w:rsidRPr="00B9315C" w:rsidDel="00BA7DE0">
          <w:rPr>
            <w:rStyle w:val="Hyperlink"/>
            <w:noProof/>
          </w:rPr>
          <w:delText>5.1</w:delText>
        </w:r>
        <w:r w:rsidDel="00BA7DE0">
          <w:rPr>
            <w:rFonts w:eastAsiaTheme="minorEastAsia" w:cstheme="minorBidi"/>
            <w:noProof/>
            <w:color w:val="auto"/>
            <w:sz w:val="22"/>
            <w:szCs w:val="22"/>
            <w:lang w:val="fi-FI" w:eastAsia="fi-FI"/>
          </w:rPr>
          <w:tab/>
        </w:r>
        <w:r w:rsidRPr="00B9315C" w:rsidDel="00BA7DE0">
          <w:rPr>
            <w:rStyle w:val="Hyperlink"/>
            <w:noProof/>
          </w:rPr>
          <w:delText>Tap</w:delText>
        </w:r>
        <w:r w:rsidDel="00BA7DE0">
          <w:rPr>
            <w:noProof/>
            <w:webHidden/>
          </w:rPr>
          <w:tab/>
          <w:delText>5</w:delText>
        </w:r>
      </w:del>
    </w:p>
    <w:p w14:paraId="5AFB5994" w14:textId="538F893C" w:rsidR="00885F24" w:rsidDel="00BA7DE0" w:rsidRDefault="00885F24">
      <w:pPr>
        <w:pStyle w:val="TOC2"/>
        <w:tabs>
          <w:tab w:val="left" w:pos="880"/>
          <w:tab w:val="right" w:leader="dot" w:pos="8290"/>
        </w:tabs>
        <w:rPr>
          <w:del w:id="50" w:author="Jouni Mäkitalo" w:date="2018-10-02T14:52:00Z"/>
          <w:rFonts w:eastAsiaTheme="minorEastAsia" w:cstheme="minorBidi"/>
          <w:noProof/>
          <w:color w:val="auto"/>
          <w:sz w:val="22"/>
          <w:szCs w:val="22"/>
          <w:lang w:val="fi-FI" w:eastAsia="fi-FI"/>
        </w:rPr>
      </w:pPr>
      <w:del w:id="51" w:author="Jouni Mäkitalo" w:date="2018-10-02T14:52:00Z">
        <w:r w:rsidRPr="00B9315C" w:rsidDel="00BA7DE0">
          <w:rPr>
            <w:rStyle w:val="Hyperlink"/>
            <w:noProof/>
          </w:rPr>
          <w:delText>5.2</w:delText>
        </w:r>
        <w:r w:rsidDel="00BA7DE0">
          <w:rPr>
            <w:rFonts w:eastAsiaTheme="minorEastAsia" w:cstheme="minorBidi"/>
            <w:noProof/>
            <w:color w:val="auto"/>
            <w:sz w:val="22"/>
            <w:szCs w:val="22"/>
            <w:lang w:val="fi-FI" w:eastAsia="fi-FI"/>
          </w:rPr>
          <w:tab/>
        </w:r>
        <w:r w:rsidRPr="00B9315C" w:rsidDel="00BA7DE0">
          <w:rPr>
            <w:rStyle w:val="Hyperlink"/>
            <w:noProof/>
          </w:rPr>
          <w:delText>Swipe</w:delText>
        </w:r>
        <w:r w:rsidDel="00BA7DE0">
          <w:rPr>
            <w:noProof/>
            <w:webHidden/>
          </w:rPr>
          <w:tab/>
          <w:delText>6</w:delText>
        </w:r>
      </w:del>
    </w:p>
    <w:p w14:paraId="77A85F73" w14:textId="373A5790" w:rsidR="00885F24" w:rsidDel="00BA7DE0" w:rsidRDefault="00885F24">
      <w:pPr>
        <w:pStyle w:val="TOC2"/>
        <w:tabs>
          <w:tab w:val="left" w:pos="880"/>
          <w:tab w:val="right" w:leader="dot" w:pos="8290"/>
        </w:tabs>
        <w:rPr>
          <w:del w:id="52" w:author="Jouni Mäkitalo" w:date="2018-10-02T14:52:00Z"/>
          <w:rFonts w:eastAsiaTheme="minorEastAsia" w:cstheme="minorBidi"/>
          <w:noProof/>
          <w:color w:val="auto"/>
          <w:sz w:val="22"/>
          <w:szCs w:val="22"/>
          <w:lang w:val="fi-FI" w:eastAsia="fi-FI"/>
        </w:rPr>
      </w:pPr>
      <w:del w:id="53" w:author="Jouni Mäkitalo" w:date="2018-10-02T14:52:00Z">
        <w:r w:rsidRPr="00B9315C" w:rsidDel="00BA7DE0">
          <w:rPr>
            <w:rStyle w:val="Hyperlink"/>
            <w:noProof/>
          </w:rPr>
          <w:delText>5.3</w:delText>
        </w:r>
        <w:r w:rsidDel="00BA7DE0">
          <w:rPr>
            <w:rFonts w:eastAsiaTheme="minorEastAsia" w:cstheme="minorBidi"/>
            <w:noProof/>
            <w:color w:val="auto"/>
            <w:sz w:val="22"/>
            <w:szCs w:val="22"/>
            <w:lang w:val="fi-FI" w:eastAsia="fi-FI"/>
          </w:rPr>
          <w:tab/>
        </w:r>
        <w:r w:rsidRPr="00B9315C" w:rsidDel="00BA7DE0">
          <w:rPr>
            <w:rStyle w:val="Hyperlink"/>
            <w:noProof/>
          </w:rPr>
          <w:delText>Drag</w:delText>
        </w:r>
        <w:r w:rsidDel="00BA7DE0">
          <w:rPr>
            <w:noProof/>
            <w:webHidden/>
          </w:rPr>
          <w:tab/>
          <w:delText>7</w:delText>
        </w:r>
      </w:del>
    </w:p>
    <w:p w14:paraId="1162B312" w14:textId="7EDBA341" w:rsidR="00885F24" w:rsidDel="00BA7DE0" w:rsidRDefault="00885F24">
      <w:pPr>
        <w:pStyle w:val="TOC2"/>
        <w:tabs>
          <w:tab w:val="left" w:pos="880"/>
          <w:tab w:val="right" w:leader="dot" w:pos="8290"/>
        </w:tabs>
        <w:rPr>
          <w:del w:id="54" w:author="Jouni Mäkitalo" w:date="2018-10-02T14:52:00Z"/>
          <w:rFonts w:eastAsiaTheme="minorEastAsia" w:cstheme="minorBidi"/>
          <w:noProof/>
          <w:color w:val="auto"/>
          <w:sz w:val="22"/>
          <w:szCs w:val="22"/>
          <w:lang w:val="fi-FI" w:eastAsia="fi-FI"/>
        </w:rPr>
      </w:pPr>
      <w:del w:id="55" w:author="Jouni Mäkitalo" w:date="2018-10-02T14:52:00Z">
        <w:r w:rsidRPr="00B9315C" w:rsidDel="00BA7DE0">
          <w:rPr>
            <w:rStyle w:val="Hyperlink"/>
            <w:noProof/>
          </w:rPr>
          <w:delText>5.4</w:delText>
        </w:r>
        <w:r w:rsidDel="00BA7DE0">
          <w:rPr>
            <w:rFonts w:eastAsiaTheme="minorEastAsia" w:cstheme="minorBidi"/>
            <w:noProof/>
            <w:color w:val="auto"/>
            <w:sz w:val="22"/>
            <w:szCs w:val="22"/>
            <w:lang w:val="fi-FI" w:eastAsia="fi-FI"/>
          </w:rPr>
          <w:tab/>
        </w:r>
        <w:r w:rsidRPr="00B9315C" w:rsidDel="00BA7DE0">
          <w:rPr>
            <w:rStyle w:val="Hyperlink"/>
            <w:noProof/>
          </w:rPr>
          <w:delText>Jump</w:delText>
        </w:r>
        <w:r w:rsidDel="00BA7DE0">
          <w:rPr>
            <w:noProof/>
            <w:webHidden/>
          </w:rPr>
          <w:tab/>
          <w:delText>7</w:delText>
        </w:r>
      </w:del>
    </w:p>
    <w:p w14:paraId="5A7E0C23" w14:textId="71D82C8F" w:rsidR="00722406" w:rsidRDefault="00722406" w:rsidP="00722406">
      <w:r>
        <w:fldChar w:fldCharType="end"/>
      </w:r>
    </w:p>
    <w:p w14:paraId="30A47109" w14:textId="77777777" w:rsidR="00722406" w:rsidRDefault="00722406" w:rsidP="00722406"/>
    <w:p w14:paraId="2F912356" w14:textId="77777777" w:rsidR="00722406" w:rsidRDefault="00722406">
      <w:pPr>
        <w:pStyle w:val="Heading1"/>
        <w:numPr>
          <w:ilvl w:val="0"/>
          <w:numId w:val="0"/>
        </w:numPr>
        <w:pPrChange w:id="56" w:author="Jouni Mäkitalo" w:date="2018-10-02T14:21:00Z">
          <w:pPr>
            <w:pStyle w:val="Heading1"/>
            <w:numPr>
              <w:numId w:val="0"/>
            </w:numPr>
            <w:spacing w:before="0"/>
            <w:ind w:left="0" w:firstLine="0"/>
          </w:pPr>
        </w:pPrChange>
      </w:pPr>
      <w:bookmarkStart w:id="57" w:name="_Toc316457686"/>
      <w:r>
        <w:t xml:space="preserve"> </w:t>
      </w:r>
    </w:p>
    <w:p w14:paraId="6E057581" w14:textId="77777777" w:rsidR="00722406" w:rsidRDefault="00722406" w:rsidP="00722406">
      <w:pPr>
        <w:spacing w:after="0"/>
        <w:rPr>
          <w:rFonts w:eastAsia="Times New Roman" w:cs="Times New Roman"/>
          <w:b/>
          <w:bCs/>
          <w:color w:val="auto"/>
          <w:sz w:val="28"/>
          <w:szCs w:val="32"/>
        </w:rPr>
      </w:pPr>
      <w:r>
        <w:br w:type="page"/>
      </w:r>
    </w:p>
    <w:p w14:paraId="6279B8D7" w14:textId="37B58678" w:rsidR="00722406" w:rsidRPr="00806F70" w:rsidRDefault="00722406">
      <w:pPr>
        <w:pStyle w:val="Heading1"/>
      </w:pPr>
      <w:bookmarkStart w:id="58" w:name="_Toc526255299"/>
      <w:r>
        <w:lastRenderedPageBreak/>
        <w:t>Introduction</w:t>
      </w:r>
      <w:bookmarkEnd w:id="58"/>
    </w:p>
    <w:p w14:paraId="72B50E5B" w14:textId="320C798A" w:rsidR="00722406" w:rsidRPr="009206F2" w:rsidRDefault="00722406" w:rsidP="00722406">
      <w:r w:rsidRPr="009206F2">
        <w:t>This document defines the concepts and details behind the scripting interface in the OptoFidelity Touch Panel</w:t>
      </w:r>
      <w:r>
        <w:t xml:space="preserve"> Performance</w:t>
      </w:r>
      <w:r w:rsidRPr="009206F2">
        <w:t xml:space="preserve"> </w:t>
      </w:r>
      <w:r>
        <w:t>T</w:t>
      </w:r>
      <w:r w:rsidRPr="009206F2">
        <w:t>est</w:t>
      </w:r>
      <w:r>
        <w:t>er</w:t>
      </w:r>
      <w:ins w:id="59" w:author="Jouni Mäkitalo" w:date="2018-10-01T13:33:00Z">
        <w:r w:rsidR="002D7DE7">
          <w:t xml:space="preserve"> (TPPT)</w:t>
        </w:r>
      </w:ins>
      <w:r w:rsidRPr="009206F2">
        <w:t xml:space="preserve">. Scripting interface is used for developing product-specific test applications utilizing </w:t>
      </w:r>
      <w:r>
        <w:t xml:space="preserve">robot </w:t>
      </w:r>
      <w:del w:id="60" w:author="Jouni Mäkitalo" w:date="2018-10-01T13:34:00Z">
        <w:r w:rsidRPr="009206F2" w:rsidDel="002D7DE7">
          <w:delText>X</w:delText>
        </w:r>
        <w:r w:rsidDel="002D7DE7">
          <w:delText xml:space="preserve">, </w:delText>
        </w:r>
        <w:r w:rsidRPr="009206F2" w:rsidDel="002D7DE7">
          <w:delText>Y</w:delText>
        </w:r>
        <w:r w:rsidDel="002D7DE7">
          <w:delText xml:space="preserve"> and </w:delText>
        </w:r>
        <w:r w:rsidRPr="009206F2" w:rsidDel="002D7DE7">
          <w:delText>Z</w:delText>
        </w:r>
        <w:r w:rsidDel="002D7DE7">
          <w:delText xml:space="preserve"> axis </w:delText>
        </w:r>
      </w:del>
      <w:ins w:id="61" w:author="Jouni Mäkitalo" w:date="2018-10-01T13:34:00Z">
        <w:r w:rsidR="002D7DE7">
          <w:t xml:space="preserve">gestures and other </w:t>
        </w:r>
      </w:ins>
      <w:r w:rsidRPr="009206F2">
        <w:t>movements.</w:t>
      </w:r>
      <w:r>
        <w:t xml:space="preserve"> Scripts are</w:t>
      </w:r>
      <w:del w:id="62" w:author="Jouni Mäkitalo" w:date="2018-10-01T13:35:00Z">
        <w:r w:rsidDel="002D7DE7">
          <w:delText xml:space="preserve"> executed using OptoFidelity Touch and Test Sequencer</w:delText>
        </w:r>
      </w:del>
      <w:ins w:id="63" w:author="Jouni Mäkitalo" w:date="2018-10-01T13:35:00Z">
        <w:r w:rsidR="002D7DE7">
          <w:t xml:space="preserve"> Python files that are executed by </w:t>
        </w:r>
        <w:proofErr w:type="spellStart"/>
        <w:r w:rsidR="002D7DE7">
          <w:t>TnT</w:t>
        </w:r>
        <w:proofErr w:type="spellEnd"/>
        <w:r w:rsidR="002D7DE7">
          <w:t xml:space="preserve"> UI</w:t>
        </w:r>
      </w:ins>
      <w:r>
        <w:t>.</w:t>
      </w:r>
      <w:ins w:id="64" w:author="Jouni Mäkitalo" w:date="2018-10-01T13:36:00Z">
        <w:r w:rsidR="002D7DE7">
          <w:t xml:space="preserve"> The UI is used to set script parameters and </w:t>
        </w:r>
      </w:ins>
      <w:ins w:id="65" w:author="Jouni Mäkitalo" w:date="2018-10-01T13:37:00Z">
        <w:r w:rsidR="002D7DE7">
          <w:t>to control and visualize the script execution.</w:t>
        </w:r>
      </w:ins>
    </w:p>
    <w:p w14:paraId="26F4BBBC" w14:textId="1CBF814E" w:rsidR="00722406" w:rsidRPr="009206F2" w:rsidRDefault="00722406">
      <w:pPr>
        <w:pStyle w:val="Heading1"/>
      </w:pPr>
      <w:bookmarkStart w:id="66" w:name="_Toc334792245"/>
      <w:bookmarkStart w:id="67" w:name="_Toc526255300"/>
      <w:r w:rsidRPr="009206F2">
        <w:t>SW Architecture</w:t>
      </w:r>
      <w:bookmarkEnd w:id="66"/>
      <w:bookmarkEnd w:id="67"/>
    </w:p>
    <w:p w14:paraId="15D2ECBF" w14:textId="3EBC0407" w:rsidR="00722406" w:rsidRPr="009206F2" w:rsidRDefault="00722406" w:rsidP="00722406">
      <w:r w:rsidRPr="009206F2">
        <w:t>The main test system SW components are described in the picture below.</w:t>
      </w:r>
      <w:ins w:id="68" w:author="Jouni Mäkitalo" w:date="2018-10-01T14:38:00Z">
        <w:r w:rsidR="001675CE">
          <w:t xml:space="preserve"> Test scripts </w:t>
        </w:r>
      </w:ins>
      <w:ins w:id="69" w:author="Jouni Mäkitalo" w:date="2018-10-01T14:39:00Z">
        <w:r w:rsidR="001675CE">
          <w:t>define test cases that are configured and executed by the UI. Test cases command the robot</w:t>
        </w:r>
      </w:ins>
      <w:ins w:id="70" w:author="Jouni Mäkitalo" w:date="2018-10-01T14:40:00Z">
        <w:r w:rsidR="001675CE">
          <w:t xml:space="preserve">, actuators and other HW components via </w:t>
        </w:r>
        <w:proofErr w:type="spellStart"/>
        <w:r w:rsidR="001675CE">
          <w:t>TnT</w:t>
        </w:r>
        <w:proofErr w:type="spellEnd"/>
        <w:r w:rsidR="001675CE">
          <w:t xml:space="preserve"> Client which connects to </w:t>
        </w:r>
        <w:proofErr w:type="spellStart"/>
        <w:r w:rsidR="001675CE">
          <w:t>TnT</w:t>
        </w:r>
        <w:proofErr w:type="spellEnd"/>
        <w:r w:rsidR="001675CE">
          <w:t xml:space="preserve"> Server. Script</w:t>
        </w:r>
      </w:ins>
      <w:ins w:id="71" w:author="Jouni Mäkitalo" w:date="2018-10-01T14:41:00Z">
        <w:r w:rsidR="001675CE">
          <w:t>s</w:t>
        </w:r>
      </w:ins>
      <w:ins w:id="72" w:author="Jouni Mäkitalo" w:date="2018-10-01T14:40:00Z">
        <w:r w:rsidR="001675CE">
          <w:t xml:space="preserve"> utiliz</w:t>
        </w:r>
      </w:ins>
      <w:ins w:id="73" w:author="Jouni Mäkitalo" w:date="2018-10-01T14:41:00Z">
        <w:r w:rsidR="001675CE">
          <w:t xml:space="preserve">e device drivers to communicate with varying types of DUTs to </w:t>
        </w:r>
      </w:ins>
      <w:ins w:id="74" w:author="Jouni Mäkitalo" w:date="2018-10-01T14:43:00Z">
        <w:r w:rsidR="001675CE">
          <w:t>receive</w:t>
        </w:r>
      </w:ins>
      <w:ins w:id="75" w:author="Jouni Mäkitalo" w:date="2018-10-01T14:41:00Z">
        <w:r w:rsidR="001675CE">
          <w:t xml:space="preserve"> touch events. During test case execution, test </w:t>
        </w:r>
      </w:ins>
      <w:ins w:id="76" w:author="Jouni Mäkitalo" w:date="2018-10-01T14:42:00Z">
        <w:r w:rsidR="001675CE">
          <w:t>parameters and touch results are saved into database, which can then later be accessed by TPPT Analysis to compute statistics and verdicts.</w:t>
        </w:r>
      </w:ins>
      <w:del w:id="77" w:author="Jouni Mäkitalo" w:date="2018-10-01T14:43:00Z">
        <w:r w:rsidDel="001675CE">
          <w:delText xml:space="preserve"> Test scripts use modules provided by Touch and Test Sequencer for communicating with the user and for reading data from the DUT. Communication with robots, actuators and other HW components is done through OptoFidelity Touch and Test API. Test results are saved into result database.</w:delText>
        </w:r>
      </w:del>
    </w:p>
    <w:p w14:paraId="57D11FDF" w14:textId="3FED4958" w:rsidR="00722406" w:rsidRDefault="00B13226" w:rsidP="00722406">
      <w:pPr>
        <w:keepNext/>
      </w:pPr>
      <w:r>
        <w:rPr>
          <w:noProof/>
        </w:rPr>
        <w:drawing>
          <wp:anchor distT="0" distB="0" distL="114300" distR="114300" simplePos="0" relativeHeight="251712512" behindDoc="0" locked="0" layoutInCell="1" allowOverlap="1" wp14:anchorId="3708B5D0" wp14:editId="1B33A5EF">
            <wp:simplePos x="0" y="0"/>
            <wp:positionH relativeFrom="margin">
              <wp:posOffset>311150</wp:posOffset>
            </wp:positionH>
            <wp:positionV relativeFrom="paragraph">
              <wp:posOffset>349250</wp:posOffset>
            </wp:positionV>
            <wp:extent cx="4306570" cy="3484245"/>
            <wp:effectExtent l="0" t="0" r="0" b="1905"/>
            <wp:wrapTopAndBottom/>
            <wp:docPr id="25" name="Kuva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stretch>
                      <a:fillRect/>
                    </a:stretch>
                  </pic:blipFill>
                  <pic:spPr bwMode="auto">
                    <a:xfrm>
                      <a:off x="0" y="0"/>
                      <a:ext cx="4306570" cy="3484245"/>
                    </a:xfrm>
                    <a:prstGeom prst="rect">
                      <a:avLst/>
                    </a:prstGeom>
                    <a:noFill/>
                  </pic:spPr>
                </pic:pic>
              </a:graphicData>
            </a:graphic>
            <wp14:sizeRelH relativeFrom="margin">
              <wp14:pctWidth>0</wp14:pctWidth>
            </wp14:sizeRelH>
            <wp14:sizeRelV relativeFrom="margin">
              <wp14:pctHeight>0</wp14:pctHeight>
            </wp14:sizeRelV>
          </wp:anchor>
        </w:drawing>
      </w:r>
    </w:p>
    <w:p w14:paraId="0CC0889A" w14:textId="19B411A6" w:rsidR="00722406" w:rsidRPr="009206F2" w:rsidRDefault="00722406" w:rsidP="00722406">
      <w:pPr>
        <w:pStyle w:val="Caption"/>
      </w:pPr>
      <w:r>
        <w:t xml:space="preserve">Figure </w:t>
      </w:r>
      <w:r w:rsidR="00272A1A">
        <w:rPr>
          <w:noProof/>
        </w:rPr>
        <w:fldChar w:fldCharType="begin"/>
      </w:r>
      <w:r w:rsidR="00272A1A">
        <w:rPr>
          <w:noProof/>
        </w:rPr>
        <w:instrText xml:space="preserve"> SEQ Figure \* ARABIC </w:instrText>
      </w:r>
      <w:r w:rsidR="00272A1A">
        <w:rPr>
          <w:noProof/>
        </w:rPr>
        <w:fldChar w:fldCharType="separate"/>
      </w:r>
      <w:r w:rsidR="00B9315C">
        <w:rPr>
          <w:noProof/>
        </w:rPr>
        <w:t>1</w:t>
      </w:r>
      <w:r w:rsidR="00272A1A">
        <w:rPr>
          <w:noProof/>
        </w:rPr>
        <w:fldChar w:fldCharType="end"/>
      </w:r>
      <w:r>
        <w:t>: Software components needed for panel performance testing</w:t>
      </w:r>
    </w:p>
    <w:p w14:paraId="51454693" w14:textId="259B33D4" w:rsidR="00722406" w:rsidRDefault="00722406">
      <w:pPr>
        <w:pStyle w:val="Heading1"/>
      </w:pPr>
      <w:bookmarkStart w:id="78" w:name="_Toc334792246"/>
      <w:bookmarkStart w:id="79" w:name="_Toc526255301"/>
      <w:r>
        <w:t>Test</w:t>
      </w:r>
      <w:r w:rsidRPr="009206F2">
        <w:t xml:space="preserve"> </w:t>
      </w:r>
      <w:ins w:id="80" w:author="Jouni Mäkitalo" w:date="2018-10-02T14:59:00Z">
        <w:r w:rsidR="00384A0D">
          <w:t>s</w:t>
        </w:r>
      </w:ins>
      <w:del w:id="81" w:author="Jouni Mäkitalo" w:date="2018-10-02T14:59:00Z">
        <w:r w:rsidRPr="009206F2" w:rsidDel="00384A0D">
          <w:delText>S</w:delText>
        </w:r>
      </w:del>
      <w:r w:rsidRPr="009206F2">
        <w:t xml:space="preserve">cript </w:t>
      </w:r>
      <w:bookmarkEnd w:id="57"/>
      <w:bookmarkEnd w:id="78"/>
      <w:del w:id="82" w:author="Jouni Mäkitalo" w:date="2018-10-02T14:59:00Z">
        <w:r w:rsidDel="00384A0D">
          <w:delText>S</w:delText>
        </w:r>
      </w:del>
      <w:ins w:id="83" w:author="Jouni Mäkitalo" w:date="2018-10-02T15:01:00Z">
        <w:r w:rsidR="000A6DAF">
          <w:t>s</w:t>
        </w:r>
      </w:ins>
      <w:r>
        <w:t>tructure</w:t>
      </w:r>
      <w:bookmarkEnd w:id="79"/>
    </w:p>
    <w:p w14:paraId="69B14BF1" w14:textId="2271C187" w:rsidR="00722406" w:rsidRDefault="00722406" w:rsidP="00722406">
      <w:del w:id="84" w:author="Jouni Mäkitalo" w:date="2018-10-01T14:45:00Z">
        <w:r w:rsidDel="003812C7">
          <w:delText xml:space="preserve">Sequencer </w:delText>
        </w:r>
      </w:del>
      <w:proofErr w:type="spellStart"/>
      <w:ins w:id="85" w:author="Jouni Mäkitalo" w:date="2018-10-01T14:45:00Z">
        <w:r w:rsidR="003812C7">
          <w:t>TnT</w:t>
        </w:r>
        <w:proofErr w:type="spellEnd"/>
        <w:r w:rsidR="003812C7">
          <w:t xml:space="preserve"> UI </w:t>
        </w:r>
      </w:ins>
      <w:r>
        <w:t xml:space="preserve">can be used to load and run test scripts. The </w:t>
      </w:r>
      <w:del w:id="86" w:author="Jouni Mäkitalo" w:date="2018-10-01T14:46:00Z">
        <w:r w:rsidDel="003812C7">
          <w:delText xml:space="preserve">tool </w:delText>
        </w:r>
      </w:del>
      <w:ins w:id="87" w:author="Jouni Mäkitalo" w:date="2018-10-01T14:46:00Z">
        <w:r w:rsidR="003812C7">
          <w:t xml:space="preserve">UI </w:t>
        </w:r>
      </w:ins>
      <w:r>
        <w:t>provides an environment where user can give inputs to the test script and the script can easily update its progress, status, indicators etc. It offers a good control over the test scripts.</w:t>
      </w:r>
    </w:p>
    <w:p w14:paraId="51BB54E3" w14:textId="571C8B87" w:rsidR="00722406" w:rsidRDefault="00722406" w:rsidP="00722406">
      <w:del w:id="88" w:author="Jouni Mäkitalo" w:date="2018-10-01T14:47:00Z">
        <w:r w:rsidDel="003812C7">
          <w:delText xml:space="preserve">Example test scripts are located in </w:delText>
        </w:r>
        <w:r w:rsidRPr="00FD5822" w:rsidDel="003812C7">
          <w:rPr>
            <w:i/>
          </w:rPr>
          <w:delText>testscripts/</w:delText>
        </w:r>
        <w:r w:rsidDel="003812C7">
          <w:delText xml:space="preserve"> directory. One should browse through the examples in order to get the basic understanding of what can be done with OptoFidelity Touch and Test Sequencer.</w:delText>
        </w:r>
      </w:del>
      <w:ins w:id="89" w:author="Jouni Mäkitalo" w:date="2018-10-01T14:47:00Z">
        <w:r w:rsidR="003812C7">
          <w:t xml:space="preserve">The scripts define a </w:t>
        </w:r>
        <w:r w:rsidR="003812C7" w:rsidRPr="004D0EE7">
          <w:rPr>
            <w:rStyle w:val="CodeChar"/>
            <w:rPrChange w:id="90" w:author="Jouni Mäkitalo" w:date="2018-10-02T14:36:00Z">
              <w:rPr/>
            </w:rPrChange>
          </w:rPr>
          <w:t>Context</w:t>
        </w:r>
        <w:r w:rsidR="003812C7">
          <w:t xml:space="preserve"> class that is instantiated when </w:t>
        </w:r>
      </w:ins>
      <w:ins w:id="91" w:author="Jouni Mäkitalo" w:date="2018-10-01T14:48:00Z">
        <w:r w:rsidR="00B92C05">
          <w:t xml:space="preserve">the </w:t>
        </w:r>
      </w:ins>
      <w:ins w:id="92" w:author="Jouni Mäkitalo" w:date="2018-10-01T14:47:00Z">
        <w:r w:rsidR="003812C7">
          <w:t>UI loads the scripts. T</w:t>
        </w:r>
      </w:ins>
      <w:ins w:id="93" w:author="Jouni Mäkitalo" w:date="2018-10-01T14:49:00Z">
        <w:r w:rsidR="00B92C05">
          <w:t>his</w:t>
        </w:r>
      </w:ins>
      <w:ins w:id="94" w:author="Jouni Mäkitalo" w:date="2018-10-01T14:47:00Z">
        <w:r w:rsidR="003812C7">
          <w:t xml:space="preserve"> context consists of all </w:t>
        </w:r>
      </w:ins>
      <w:ins w:id="95" w:author="Jouni Mäkitalo" w:date="2018-10-01T14:48:00Z">
        <w:r w:rsidR="00B92C05">
          <w:t xml:space="preserve">data required to run test cases including </w:t>
        </w:r>
        <w:proofErr w:type="spellStart"/>
        <w:r w:rsidR="00B92C05">
          <w:t>TnT</w:t>
        </w:r>
        <w:proofErr w:type="spellEnd"/>
        <w:r w:rsidR="00B92C05">
          <w:t xml:space="preserve"> Client object, settings, DUT information, tip information</w:t>
        </w:r>
      </w:ins>
      <w:ins w:id="96" w:author="Jouni Mäkitalo" w:date="2018-10-01T14:49:00Z">
        <w:r w:rsidR="00B92C05">
          <w:t>,</w:t>
        </w:r>
      </w:ins>
      <w:ins w:id="97" w:author="Jouni Mäkitalo" w:date="2018-10-01T14:48:00Z">
        <w:r w:rsidR="00B92C05">
          <w:t xml:space="preserve"> test cases</w:t>
        </w:r>
      </w:ins>
      <w:ins w:id="98" w:author="Jouni Mäkitalo" w:date="2018-10-01T14:49:00Z">
        <w:r w:rsidR="00B92C05">
          <w:t xml:space="preserve">, database </w:t>
        </w:r>
      </w:ins>
      <w:ins w:id="99" w:author="Jouni Mäkitalo" w:date="2018-10-01T14:51:00Z">
        <w:r w:rsidR="00B92C05">
          <w:t>session</w:t>
        </w:r>
      </w:ins>
      <w:ins w:id="100" w:author="Jouni Mäkitalo" w:date="2018-10-01T14:49:00Z">
        <w:r w:rsidR="00B92C05">
          <w:t xml:space="preserve"> and </w:t>
        </w:r>
      </w:ins>
      <w:ins w:id="101" w:author="Jouni Mäkitalo" w:date="2018-10-01T14:51:00Z">
        <w:r w:rsidR="00B92C05">
          <w:t>device driver</w:t>
        </w:r>
      </w:ins>
      <w:ins w:id="102" w:author="Jouni Mäkitalo" w:date="2018-10-01T14:52:00Z">
        <w:r w:rsidR="00B92C05">
          <w:t xml:space="preserve"> objects</w:t>
        </w:r>
      </w:ins>
      <w:ins w:id="103" w:author="Jouni Mäkitalo" w:date="2018-10-01T14:48:00Z">
        <w:r w:rsidR="00B92C05">
          <w:t>.</w:t>
        </w:r>
      </w:ins>
    </w:p>
    <w:p w14:paraId="38F856AA" w14:textId="05BC560F" w:rsidR="00010EDC" w:rsidRDefault="00722406" w:rsidP="00722406">
      <w:pPr>
        <w:rPr>
          <w:ins w:id="104" w:author="Jouni Mäkitalo" w:date="2018-10-02T12:38:00Z"/>
        </w:rPr>
      </w:pPr>
      <w:r>
        <w:lastRenderedPageBreak/>
        <w:t xml:space="preserve">Test scripts </w:t>
      </w:r>
      <w:del w:id="105" w:author="Jouni Mäkitalo" w:date="2018-10-02T12:35:00Z">
        <w:r w:rsidDel="00010EDC">
          <w:delText>consist of</w:delText>
        </w:r>
      </w:del>
      <w:ins w:id="106" w:author="Jouni Mäkitalo" w:date="2018-10-02T12:35:00Z">
        <w:r w:rsidR="00010EDC">
          <w:t>define</w:t>
        </w:r>
      </w:ins>
      <w:r>
        <w:t xml:space="preserve"> </w:t>
      </w:r>
      <w:del w:id="107" w:author="Jouni Mäkitalo" w:date="2018-10-02T08:57:00Z">
        <w:r w:rsidDel="00D30F2F">
          <w:delText>test sequences and test steps.</w:delText>
        </w:r>
        <w:r w:rsidRPr="000B140F" w:rsidDel="00D30F2F">
          <w:delText xml:space="preserve"> </w:delText>
        </w:r>
        <w:r w:rsidDel="00D30F2F">
          <w:delText xml:space="preserve">Test sequence basically consists of one or many sequential test steps. </w:delText>
        </w:r>
      </w:del>
      <w:ins w:id="108" w:author="Jouni Mäkitalo" w:date="2018-10-02T08:57:00Z">
        <w:r w:rsidR="00D30F2F">
          <w:t>a node hierarchy</w:t>
        </w:r>
        <w:r w:rsidR="005261E8">
          <w:t xml:space="preserve"> that is visible to the UI as a </w:t>
        </w:r>
      </w:ins>
      <w:ins w:id="109" w:author="Jouni Mäkitalo" w:date="2018-10-02T12:35:00Z">
        <w:r w:rsidR="00010EDC">
          <w:t xml:space="preserve">hierarchy of widgets such as numeric inputs and checkboxes. </w:t>
        </w:r>
      </w:ins>
      <w:ins w:id="110" w:author="Jouni Mäkitalo" w:date="2018-10-02T12:36:00Z">
        <w:r w:rsidR="00010EDC">
          <w:t>Each node can</w:t>
        </w:r>
      </w:ins>
      <w:ins w:id="111" w:author="Jouni Mäkitalo" w:date="2018-10-02T12:37:00Z">
        <w:r w:rsidR="00010EDC">
          <w:t xml:space="preserve"> define a list of </w:t>
        </w:r>
        <w:r w:rsidR="00010EDC" w:rsidRPr="003A5AB7">
          <w:rPr>
            <w:rStyle w:val="CodeChar"/>
            <w:rPrChange w:id="112" w:author="Jouni Mäkitalo" w:date="2018-10-02T15:11:00Z">
              <w:rPr/>
            </w:rPrChange>
          </w:rPr>
          <w:t>Control</w:t>
        </w:r>
        <w:r w:rsidR="00010EDC">
          <w:t xml:space="preserve"> objects, which define initial values and valid value ranges for corresponding widget</w:t>
        </w:r>
      </w:ins>
      <w:ins w:id="113" w:author="Jouni Mäkitalo" w:date="2018-10-02T14:36:00Z">
        <w:r w:rsidR="004D0EE7">
          <w:t>s</w:t>
        </w:r>
      </w:ins>
      <w:ins w:id="114" w:author="Jouni Mäkitalo" w:date="2018-10-02T12:37:00Z">
        <w:r w:rsidR="00010EDC">
          <w:t xml:space="preserve"> that </w:t>
        </w:r>
      </w:ins>
      <w:ins w:id="115" w:author="Jouni Mäkitalo" w:date="2018-10-02T14:36:00Z">
        <w:r w:rsidR="004D0EE7">
          <w:t>are</w:t>
        </w:r>
      </w:ins>
      <w:ins w:id="116" w:author="Jouni Mäkitalo" w:date="2018-10-02T12:37:00Z">
        <w:r w:rsidR="00010EDC">
          <w:t xml:space="preserve"> displayed by the UI.</w:t>
        </w:r>
      </w:ins>
    </w:p>
    <w:p w14:paraId="65CCE163" w14:textId="203E2715" w:rsidR="00010EDC" w:rsidRDefault="00010EDC" w:rsidP="00722406">
      <w:ins w:id="117" w:author="Jouni Mäkitalo" w:date="2018-10-02T12:38:00Z">
        <w:r>
          <w:t>The default script implementation divides nodes under Settings, DUTs, Tips and Tests nodes. Each DUT and t</w:t>
        </w:r>
      </w:ins>
      <w:ins w:id="118" w:author="Jouni Mäkitalo" w:date="2018-10-02T12:39:00Z">
        <w:r>
          <w:t xml:space="preserve">ip is then also a node under DUTs node and Tips node respectively. Test cases are also defined as </w:t>
        </w:r>
      </w:ins>
      <w:ins w:id="119" w:author="Jouni Mäkitalo" w:date="2018-10-02T12:42:00Z">
        <w:r>
          <w:t>nodes under Tests node.</w:t>
        </w:r>
      </w:ins>
    </w:p>
    <w:p w14:paraId="7412EE14" w14:textId="7A898CC0" w:rsidR="00722406" w:rsidRDefault="00722406" w:rsidP="00722406">
      <w:pPr>
        <w:keepNext/>
      </w:pPr>
      <w:r>
        <w:rPr>
          <w:noProof/>
          <w:lang w:val="fi-FI" w:eastAsia="fi-FI"/>
        </w:rPr>
        <w:drawing>
          <wp:anchor distT="0" distB="0" distL="114300" distR="114300" simplePos="0" relativeHeight="251710464" behindDoc="0" locked="0" layoutInCell="1" allowOverlap="1" wp14:anchorId="7E0A25EF" wp14:editId="18DD90E0">
            <wp:simplePos x="0" y="0"/>
            <wp:positionH relativeFrom="margin">
              <wp:posOffset>83820</wp:posOffset>
            </wp:positionH>
            <wp:positionV relativeFrom="paragraph">
              <wp:posOffset>212090</wp:posOffset>
            </wp:positionV>
            <wp:extent cx="2787015" cy="1652270"/>
            <wp:effectExtent l="0" t="0" r="0" b="5080"/>
            <wp:wrapTopAndBottom/>
            <wp:docPr id="2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_images/sequencestructure.png"/>
                    <pic:cNvPicPr>
                      <a:picLocks noChangeAspect="1" noChangeArrowheads="1"/>
                    </pic:cNvPicPr>
                  </pic:nvPicPr>
                  <pic:blipFill>
                    <a:blip r:embed="rId11"/>
                    <a:stretch>
                      <a:fillRect/>
                    </a:stretch>
                  </pic:blipFill>
                  <pic:spPr bwMode="auto">
                    <a:xfrm>
                      <a:off x="0" y="0"/>
                      <a:ext cx="2787015" cy="1652270"/>
                    </a:xfrm>
                    <a:prstGeom prst="rect">
                      <a:avLst/>
                    </a:prstGeom>
                    <a:noFill/>
                    <a:ln>
                      <a:noFill/>
                    </a:ln>
                  </pic:spPr>
                </pic:pic>
              </a:graphicData>
            </a:graphic>
            <wp14:sizeRelH relativeFrom="margin">
              <wp14:pctWidth>0</wp14:pctWidth>
            </wp14:sizeRelH>
          </wp:anchor>
        </w:drawing>
      </w:r>
    </w:p>
    <w:p w14:paraId="15445986" w14:textId="79384223" w:rsidR="00722406" w:rsidRDefault="00722406" w:rsidP="00722406">
      <w:pPr>
        <w:pStyle w:val="Caption"/>
      </w:pPr>
      <w:r>
        <w:t xml:space="preserve">Figure </w:t>
      </w:r>
      <w:r w:rsidR="00272A1A">
        <w:rPr>
          <w:noProof/>
        </w:rPr>
        <w:fldChar w:fldCharType="begin"/>
      </w:r>
      <w:r w:rsidR="00272A1A">
        <w:rPr>
          <w:noProof/>
        </w:rPr>
        <w:instrText xml:space="preserve"> SEQ Figure \* ARABIC </w:instrText>
      </w:r>
      <w:r w:rsidR="00272A1A">
        <w:rPr>
          <w:noProof/>
        </w:rPr>
        <w:fldChar w:fldCharType="separate"/>
      </w:r>
      <w:r w:rsidR="00B9315C">
        <w:rPr>
          <w:noProof/>
        </w:rPr>
        <w:t>2</w:t>
      </w:r>
      <w:r w:rsidR="00272A1A">
        <w:rPr>
          <w:noProof/>
        </w:rPr>
        <w:fldChar w:fldCharType="end"/>
      </w:r>
      <w:r>
        <w:t>: Basic script structure</w:t>
      </w:r>
    </w:p>
    <w:p w14:paraId="7A2B1EA7" w14:textId="4A5B8405" w:rsidR="00722406" w:rsidDel="00411DB7" w:rsidRDefault="00010EDC" w:rsidP="00942457">
      <w:pPr>
        <w:rPr>
          <w:del w:id="120" w:author="Jouni Mäkitalo" w:date="2018-10-02T12:43:00Z"/>
        </w:rPr>
      </w:pPr>
      <w:ins w:id="121" w:author="Jouni Mäkitalo" w:date="2018-10-02T12:44:00Z">
        <w:r>
          <w:t xml:space="preserve">Test cases are special </w:t>
        </w:r>
        <w:proofErr w:type="spellStart"/>
        <w:r w:rsidRPr="004D0EE7">
          <w:rPr>
            <w:rStyle w:val="CodeChar"/>
            <w:rPrChange w:id="122" w:author="Jouni Mäkitalo" w:date="2018-10-02T14:37:00Z">
              <w:rPr/>
            </w:rPrChange>
          </w:rPr>
          <w:t>TestStep</w:t>
        </w:r>
        <w:proofErr w:type="spellEnd"/>
        <w:r>
          <w:t xml:space="preserve"> nodes in the sense that they must implement </w:t>
        </w:r>
        <w:proofErr w:type="gramStart"/>
        <w:r w:rsidRPr="004D0EE7">
          <w:rPr>
            <w:rStyle w:val="CodeChar"/>
            <w:rPrChange w:id="123" w:author="Jouni Mäkitalo" w:date="2018-10-02T14:37:00Z">
              <w:rPr/>
            </w:rPrChange>
          </w:rPr>
          <w:t>execute(</w:t>
        </w:r>
        <w:proofErr w:type="gramEnd"/>
        <w:r w:rsidRPr="004D0EE7">
          <w:rPr>
            <w:rStyle w:val="CodeChar"/>
            <w:rPrChange w:id="124" w:author="Jouni Mäkitalo" w:date="2018-10-02T14:37:00Z">
              <w:rPr/>
            </w:rPrChange>
          </w:rPr>
          <w:t>)</w:t>
        </w:r>
        <w:r>
          <w:t xml:space="preserve"> method</w:t>
        </w:r>
      </w:ins>
      <w:ins w:id="125" w:author="Jouni Mäkitalo" w:date="2018-10-02T12:45:00Z">
        <w:r>
          <w:t xml:space="preserve"> that is called when</w:t>
        </w:r>
        <w:r w:rsidR="00411DB7">
          <w:t xml:space="preserve"> the test is to be executed.</w:t>
        </w:r>
      </w:ins>
      <w:ins w:id="126" w:author="Jouni Mäkitalo" w:date="2018-10-02T12:47:00Z">
        <w:r w:rsidR="00411DB7">
          <w:t xml:space="preserve"> The test case node class initialization </w:t>
        </w:r>
      </w:ins>
      <w:ins w:id="127" w:author="Jouni Mäkitalo" w:date="2018-10-02T12:48:00Z">
        <w:r w:rsidR="00411DB7">
          <w:t>is responsible for defining the controls that show up as widgets in the UI when the script is loaded.</w:t>
        </w:r>
      </w:ins>
      <w:del w:id="128" w:author="Jouni Mäkitalo" w:date="2018-10-02T12:43:00Z">
        <w:r w:rsidR="00722406" w:rsidRPr="000B140F" w:rsidDel="00010EDC">
          <w:delText xml:space="preserve">However, </w:delText>
        </w:r>
        <w:r w:rsidR="00722406" w:rsidDel="00010EDC">
          <w:delText>advanced use cases need a more complex structure. Sometimes, there might be</w:delText>
        </w:r>
        <w:r w:rsidR="00722406" w:rsidRPr="000B140F" w:rsidDel="00010EDC">
          <w:delText xml:space="preserve"> a need to </w:delText>
        </w:r>
        <w:r w:rsidR="00722406" w:rsidDel="00010EDC">
          <w:delText xml:space="preserve">include </w:delText>
        </w:r>
        <w:r w:rsidR="00722406" w:rsidRPr="000B140F" w:rsidDel="00010EDC">
          <w:delText xml:space="preserve">sequence </w:delText>
        </w:r>
        <w:r w:rsidR="00722406" w:rsidDel="00010EDC">
          <w:delText xml:space="preserve">in </w:delText>
        </w:r>
        <w:r w:rsidR="00722406" w:rsidRPr="000B140F" w:rsidDel="00010EDC">
          <w:delText>a</w:delText>
        </w:r>
        <w:r w:rsidR="00722406" w:rsidDel="00010EDC">
          <w:delText xml:space="preserve">nother </w:delText>
        </w:r>
        <w:r w:rsidR="00722406" w:rsidRPr="000B140F" w:rsidDel="00010EDC">
          <w:delText>sequence.</w:delText>
        </w:r>
      </w:del>
    </w:p>
    <w:p w14:paraId="79C9C6E0" w14:textId="77777777" w:rsidR="00411DB7" w:rsidRDefault="00411DB7" w:rsidP="00CD781C">
      <w:pPr>
        <w:rPr>
          <w:ins w:id="129" w:author="Jouni Mäkitalo" w:date="2018-10-02T12:47:00Z"/>
        </w:rPr>
      </w:pPr>
    </w:p>
    <w:p w14:paraId="6343D69D" w14:textId="2E39049B" w:rsidR="00722406" w:rsidRPr="00C941E2" w:rsidDel="00010EDC" w:rsidRDefault="00411DB7" w:rsidP="00CD781C">
      <w:pPr>
        <w:rPr>
          <w:del w:id="130" w:author="Jouni Mäkitalo" w:date="2018-10-02T12:43:00Z"/>
        </w:rPr>
      </w:pPr>
      <w:ins w:id="131" w:author="Jouni Mäkitalo" w:date="2018-10-02T12:48:00Z">
        <w:r>
          <w:t xml:space="preserve">The default script implementation </w:t>
        </w:r>
      </w:ins>
      <w:ins w:id="132" w:author="Jouni Mäkitalo" w:date="2018-10-02T12:49:00Z">
        <w:r>
          <w:t xml:space="preserve">implements </w:t>
        </w:r>
        <w:proofErr w:type="gramStart"/>
        <w:r w:rsidRPr="004D0EE7">
          <w:rPr>
            <w:rStyle w:val="CodeChar"/>
            <w:rPrChange w:id="133" w:author="Jouni Mäkitalo" w:date="2018-10-02T14:38:00Z">
              <w:rPr/>
            </w:rPrChange>
          </w:rPr>
          <w:t>execute(</w:t>
        </w:r>
        <w:proofErr w:type="gramEnd"/>
        <w:r w:rsidRPr="004D0EE7">
          <w:rPr>
            <w:rStyle w:val="CodeChar"/>
            <w:rPrChange w:id="134" w:author="Jouni Mäkitalo" w:date="2018-10-02T14:38:00Z">
              <w:rPr/>
            </w:rPrChange>
          </w:rPr>
          <w:t>)</w:t>
        </w:r>
        <w:r>
          <w:t xml:space="preserve"> method in </w:t>
        </w:r>
        <w:r w:rsidRPr="002D4089">
          <w:rPr>
            <w:rStyle w:val="CodeChar"/>
            <w:rPrChange w:id="135" w:author="Jouni Mäkitalo" w:date="2018-10-02T14:38:00Z">
              <w:rPr/>
            </w:rPrChange>
          </w:rPr>
          <w:t>Context</w:t>
        </w:r>
        <w:r>
          <w:t xml:space="preserve"> class that loops through all tips, DUTs and test cases that are enabled</w:t>
        </w:r>
      </w:ins>
      <w:ins w:id="136" w:author="Jouni Mäkitalo" w:date="2018-10-02T12:53:00Z">
        <w:r>
          <w:t xml:space="preserve"> by the UI</w:t>
        </w:r>
      </w:ins>
      <w:ins w:id="137" w:author="Jouni Mäkitalo" w:date="2018-10-02T12:49:00Z">
        <w:r>
          <w:t>. However, utilizing the</w:t>
        </w:r>
      </w:ins>
      <w:ins w:id="138" w:author="Jouni Mäkitalo" w:date="2018-10-02T12:53:00Z">
        <w:r>
          <w:t xml:space="preserve"> existing nodes and by writing new ones</w:t>
        </w:r>
      </w:ins>
      <w:ins w:id="139" w:author="Jouni Mäkitalo" w:date="2018-10-02T12:51:00Z">
        <w:r>
          <w:t xml:space="preserve">, it is possible to construct more versatile test sequences </w:t>
        </w:r>
      </w:ins>
      <w:ins w:id="140" w:author="Jouni Mäkitalo" w:date="2018-10-02T12:54:00Z">
        <w:r>
          <w:t>that are represented by more complex tree structure.</w:t>
        </w:r>
      </w:ins>
      <w:del w:id="141" w:author="Jouni Mäkitalo" w:date="2018-10-02T12:43:00Z">
        <w:r w:rsidR="00722406" w:rsidRPr="000B140F" w:rsidDel="00010EDC">
          <w:delText>Therefore it is better to say that a test sequence consists of test nodes. Test node means either a sequence or a step. The term node was chosen because sequences form a tree-like structure.</w:delText>
        </w:r>
      </w:del>
    </w:p>
    <w:p w14:paraId="3C8D3F3E" w14:textId="1B8BF497" w:rsidR="00722406" w:rsidDel="00DB3ED5" w:rsidRDefault="00722406" w:rsidP="00B9315C">
      <w:pPr>
        <w:keepNext/>
        <w:rPr>
          <w:del w:id="142" w:author="Jouni Mäkitalo" w:date="2018-10-01T15:06:00Z"/>
        </w:rPr>
      </w:pPr>
      <w:del w:id="143" w:author="Jouni Mäkitalo" w:date="2018-10-01T15:06:00Z">
        <w:r w:rsidDel="00DB3ED5">
          <w:rPr>
            <w:noProof/>
            <w:lang w:val="fi-FI" w:eastAsia="fi-FI"/>
          </w:rPr>
          <w:drawing>
            <wp:anchor distT="0" distB="0" distL="114300" distR="114300" simplePos="0" relativeHeight="251711488" behindDoc="0" locked="0" layoutInCell="1" allowOverlap="1" wp14:anchorId="4654B81B" wp14:editId="51F76935">
              <wp:simplePos x="0" y="0"/>
              <wp:positionH relativeFrom="column">
                <wp:posOffset>0</wp:posOffset>
              </wp:positionH>
              <wp:positionV relativeFrom="paragraph">
                <wp:posOffset>0</wp:posOffset>
              </wp:positionV>
              <wp:extent cx="5169600" cy="2764800"/>
              <wp:effectExtent l="0" t="0" r="0" b="0"/>
              <wp:wrapTopAndBottom/>
              <wp:docPr id="9" name="Picture 9" descr="../_images/treestru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_images/treestructure.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169600" cy="2764800"/>
                      </a:xfrm>
                      <a:prstGeom prst="rect">
                        <a:avLst/>
                      </a:prstGeom>
                      <a:noFill/>
                      <a:ln>
                        <a:noFill/>
                      </a:ln>
                    </pic:spPr>
                  </pic:pic>
                </a:graphicData>
              </a:graphic>
            </wp:anchor>
          </w:drawing>
        </w:r>
      </w:del>
    </w:p>
    <w:p w14:paraId="11C0112E" w14:textId="5CACCCAF" w:rsidR="00722406" w:rsidDel="00010EDC" w:rsidRDefault="00722406">
      <w:pPr>
        <w:keepNext/>
        <w:rPr>
          <w:del w:id="144" w:author="Jouni Mäkitalo" w:date="2018-10-02T12:43:00Z"/>
        </w:rPr>
        <w:pPrChange w:id="145" w:author="Jouni Mäkitalo" w:date="2018-10-01T15:06:00Z">
          <w:pPr>
            <w:pStyle w:val="Caption"/>
          </w:pPr>
        </w:pPrChange>
      </w:pPr>
      <w:del w:id="146" w:author="Jouni Mäkitalo" w:date="2018-10-01T15:06:00Z">
        <w:r w:rsidDel="00DB3ED5">
          <w:delText xml:space="preserve">Figure </w:delText>
        </w:r>
        <w:r w:rsidR="00272A1A" w:rsidDel="00DB3ED5">
          <w:rPr>
            <w:noProof/>
          </w:rPr>
          <w:fldChar w:fldCharType="begin"/>
        </w:r>
        <w:r w:rsidR="00272A1A" w:rsidDel="00DB3ED5">
          <w:rPr>
            <w:noProof/>
          </w:rPr>
          <w:delInstrText xml:space="preserve"> SEQ Figure \* ARABIC </w:delInstrText>
        </w:r>
        <w:r w:rsidR="00272A1A" w:rsidDel="00DB3ED5">
          <w:rPr>
            <w:noProof/>
          </w:rPr>
          <w:fldChar w:fldCharType="separate"/>
        </w:r>
        <w:r w:rsidDel="00DB3ED5">
          <w:rPr>
            <w:noProof/>
          </w:rPr>
          <w:delText>3</w:delText>
        </w:r>
        <w:r w:rsidR="00272A1A" w:rsidDel="00DB3ED5">
          <w:rPr>
            <w:noProof/>
          </w:rPr>
          <w:fldChar w:fldCharType="end"/>
        </w:r>
        <w:r w:rsidDel="00DB3ED5">
          <w:delText>: More complex script structure</w:delText>
        </w:r>
      </w:del>
    </w:p>
    <w:p w14:paraId="293B52C5" w14:textId="54F332C2" w:rsidR="00B92C05" w:rsidDel="00010EDC" w:rsidRDefault="00722406" w:rsidP="00942457">
      <w:pPr>
        <w:rPr>
          <w:del w:id="147" w:author="Jouni Mäkitalo" w:date="2018-10-02T12:43:00Z"/>
        </w:rPr>
      </w:pPr>
      <w:del w:id="148" w:author="Jouni Mäkitalo" w:date="2018-10-02T12:43:00Z">
        <w:r w:rsidRPr="00C941E2" w:rsidDel="00010EDC">
          <w:delText>The structure is very flexible. Test nodes can be reused in new sequences simply by importing them and adding them to the sequence.</w:delText>
        </w:r>
      </w:del>
      <w:del w:id="149" w:author="Jouni Mäkitalo" w:date="2018-10-01T14:54:00Z">
        <w:r w:rsidDel="00B92C05">
          <w:delText xml:space="preserve"> </w:delText>
        </w:r>
        <w:r w:rsidRPr="00C941E2" w:rsidDel="00B92C05">
          <w:delText>Sequences can be called with any name but the uppermost sequence in the graph is always the main sequence.</w:delText>
        </w:r>
      </w:del>
    </w:p>
    <w:p w14:paraId="404BE6AF" w14:textId="2C070338" w:rsidR="00010EDC" w:rsidRDefault="00010EDC" w:rsidP="00942457">
      <w:pPr>
        <w:rPr>
          <w:ins w:id="150" w:author="Jouni Mäkitalo" w:date="2018-10-02T12:44:00Z"/>
        </w:rPr>
      </w:pPr>
    </w:p>
    <w:p w14:paraId="526212FA" w14:textId="7B704A8B" w:rsidR="00722406" w:rsidDel="00411DB7" w:rsidRDefault="00722406">
      <w:pPr>
        <w:pStyle w:val="Heading1"/>
        <w:rPr>
          <w:del w:id="151" w:author="Jouni Mäkitalo" w:date="2018-10-02T12:54:00Z"/>
        </w:rPr>
        <w:pPrChange w:id="152" w:author="Jouni Mäkitalo" w:date="2018-10-02T14:21:00Z">
          <w:pPr/>
        </w:pPrChange>
      </w:pPr>
      <w:del w:id="153" w:author="Jouni Mäkitalo" w:date="2018-10-02T12:54:00Z">
        <w:r w:rsidDel="00411DB7">
          <w:delText>Test nodes have predefined functions that can be overridden in the script:</w:delText>
        </w:r>
        <w:bookmarkStart w:id="154" w:name="_Toc526255302"/>
        <w:bookmarkEnd w:id="154"/>
      </w:del>
    </w:p>
    <w:p w14:paraId="177EF1F7" w14:textId="22088A36" w:rsidR="00722406" w:rsidDel="00411DB7" w:rsidRDefault="00722406">
      <w:pPr>
        <w:pStyle w:val="Heading1"/>
        <w:rPr>
          <w:del w:id="155" w:author="Jouni Mäkitalo" w:date="2018-10-02T12:54:00Z"/>
        </w:rPr>
        <w:pPrChange w:id="156" w:author="Jouni Mäkitalo" w:date="2018-10-02T14:21:00Z">
          <w:pPr>
            <w:pStyle w:val="ListParagraph"/>
            <w:numPr>
              <w:numId w:val="15"/>
            </w:numPr>
            <w:ind w:hanging="360"/>
          </w:pPr>
        </w:pPrChange>
      </w:pPr>
      <w:del w:id="157" w:author="Jouni Mäkitalo" w:date="2018-10-02T12:54:00Z">
        <w:r w:rsidRPr="00902594" w:rsidDel="00411DB7">
          <w:rPr>
            <w:rFonts w:ascii="Courier New" w:hAnsi="Courier New" w:cs="Courier New"/>
          </w:rPr>
          <w:delText>init()</w:delText>
        </w:r>
        <w:r w:rsidDel="00411DB7">
          <w:delText>: Called when test is initialized</w:delText>
        </w:r>
        <w:bookmarkStart w:id="158" w:name="_Toc526255303"/>
        <w:bookmarkEnd w:id="158"/>
      </w:del>
    </w:p>
    <w:p w14:paraId="7C154ED8" w14:textId="07ECBC73" w:rsidR="00722406" w:rsidDel="00411DB7" w:rsidRDefault="00722406">
      <w:pPr>
        <w:pStyle w:val="Heading1"/>
        <w:rPr>
          <w:del w:id="159" w:author="Jouni Mäkitalo" w:date="2018-10-02T12:54:00Z"/>
        </w:rPr>
        <w:pPrChange w:id="160" w:author="Jouni Mäkitalo" w:date="2018-10-02T14:21:00Z">
          <w:pPr>
            <w:pStyle w:val="ListParagraph"/>
            <w:numPr>
              <w:numId w:val="15"/>
            </w:numPr>
            <w:ind w:hanging="360"/>
          </w:pPr>
        </w:pPrChange>
      </w:pPr>
      <w:del w:id="161" w:author="Jouni Mäkitalo" w:date="2018-10-02T12:54:00Z">
        <w:r w:rsidRPr="00902594" w:rsidDel="00411DB7">
          <w:rPr>
            <w:rFonts w:ascii="Courier New" w:hAnsi="Courier New" w:cs="Courier New"/>
          </w:rPr>
          <w:delText>startup()</w:delText>
        </w:r>
        <w:r w:rsidDel="00411DB7">
          <w:delText>: Called when the test is started (</w:delText>
        </w:r>
        <w:r w:rsidRPr="007C34D5" w:rsidDel="00411DB7">
          <w:delText>i.e. when user has pressed the run button</w:delText>
        </w:r>
        <w:r w:rsidDel="00411DB7">
          <w:delText>)</w:delText>
        </w:r>
        <w:bookmarkStart w:id="162" w:name="_Toc526255304"/>
        <w:bookmarkEnd w:id="162"/>
      </w:del>
    </w:p>
    <w:p w14:paraId="587EA48F" w14:textId="37E0AE1B" w:rsidR="00722406" w:rsidDel="00411DB7" w:rsidRDefault="00722406">
      <w:pPr>
        <w:pStyle w:val="Heading1"/>
        <w:rPr>
          <w:del w:id="163" w:author="Jouni Mäkitalo" w:date="2018-10-02T12:54:00Z"/>
        </w:rPr>
        <w:pPrChange w:id="164" w:author="Jouni Mäkitalo" w:date="2018-10-02T14:21:00Z">
          <w:pPr>
            <w:pStyle w:val="ListParagraph"/>
            <w:numPr>
              <w:numId w:val="15"/>
            </w:numPr>
            <w:ind w:hanging="360"/>
          </w:pPr>
        </w:pPrChange>
      </w:pPr>
      <w:del w:id="165" w:author="Jouni Mäkitalo" w:date="2018-10-02T12:54:00Z">
        <w:r w:rsidRPr="00902594" w:rsidDel="00411DB7">
          <w:rPr>
            <w:rFonts w:ascii="Courier New" w:hAnsi="Courier New" w:cs="Courier New"/>
          </w:rPr>
          <w:delText>execute()</w:delText>
        </w:r>
        <w:r w:rsidDel="00411DB7">
          <w:delText>: Called after startup</w:delText>
        </w:r>
        <w:bookmarkStart w:id="166" w:name="_Toc526255305"/>
        <w:bookmarkEnd w:id="166"/>
      </w:del>
    </w:p>
    <w:p w14:paraId="0D7BF7F7" w14:textId="1C183A1A" w:rsidR="00722406" w:rsidRPr="00475029" w:rsidDel="00411DB7" w:rsidRDefault="00722406">
      <w:pPr>
        <w:pStyle w:val="Heading1"/>
        <w:rPr>
          <w:del w:id="167" w:author="Jouni Mäkitalo" w:date="2018-10-02T12:54:00Z"/>
        </w:rPr>
        <w:pPrChange w:id="168" w:author="Jouni Mäkitalo" w:date="2018-10-02T14:21:00Z">
          <w:pPr>
            <w:pStyle w:val="ListParagraph"/>
            <w:numPr>
              <w:numId w:val="15"/>
            </w:numPr>
            <w:ind w:hanging="360"/>
          </w:pPr>
        </w:pPrChange>
      </w:pPr>
      <w:del w:id="169" w:author="Jouni Mäkitalo" w:date="2018-10-02T12:54:00Z">
        <w:r w:rsidRPr="00902594" w:rsidDel="00411DB7">
          <w:rPr>
            <w:rFonts w:ascii="Courier New" w:hAnsi="Courier New" w:cs="Courier New"/>
          </w:rPr>
          <w:delText>cleanup()</w:delText>
        </w:r>
        <w:r w:rsidDel="00411DB7">
          <w:delText>: Called after execute</w:delText>
        </w:r>
        <w:bookmarkStart w:id="170" w:name="_Toc526255306"/>
        <w:bookmarkEnd w:id="170"/>
      </w:del>
    </w:p>
    <w:p w14:paraId="67E4756D" w14:textId="68871D9E" w:rsidR="00722406" w:rsidRPr="00475029" w:rsidDel="00411DB7" w:rsidRDefault="00722406">
      <w:pPr>
        <w:pStyle w:val="Heading1"/>
        <w:rPr>
          <w:del w:id="171" w:author="Jouni Mäkitalo" w:date="2018-10-02T12:54:00Z"/>
        </w:rPr>
        <w:pPrChange w:id="172" w:author="Jouni Mäkitalo" w:date="2018-10-02T14:21:00Z">
          <w:pPr/>
        </w:pPrChange>
      </w:pPr>
      <w:del w:id="173" w:author="Jouni Mäkitalo" w:date="2018-10-02T12:54:00Z">
        <w:r w:rsidDel="00411DB7">
          <w:delText>Scripts are launched by importing</w:delText>
        </w:r>
        <w:r w:rsidRPr="00EF39FF" w:rsidDel="00411DB7">
          <w:delText xml:space="preserve"> main() function from a test script and </w:delText>
        </w:r>
        <w:r w:rsidDel="00411DB7">
          <w:delText>executing</w:delText>
        </w:r>
        <w:r w:rsidRPr="00EF39FF" w:rsidDel="00411DB7">
          <w:delText xml:space="preserve"> it. Therefore each test script must provide a main function which initializes and runs the loop() method of the main sequence.</w:delText>
        </w:r>
        <w:bookmarkStart w:id="174" w:name="_Toc526255307"/>
        <w:bookmarkEnd w:id="174"/>
      </w:del>
    </w:p>
    <w:p w14:paraId="4279C75D" w14:textId="6D468317" w:rsidR="00722406" w:rsidRDefault="00722406">
      <w:pPr>
        <w:pStyle w:val="Heading1"/>
      </w:pPr>
      <w:del w:id="175" w:author="Jouni Mäkitalo" w:date="2018-10-02T12:58:00Z">
        <w:r w:rsidDel="00110712">
          <w:delText>Signals to the User Interface</w:delText>
        </w:r>
      </w:del>
      <w:bookmarkStart w:id="176" w:name="_Toc526255308"/>
      <w:ins w:id="177" w:author="Jouni Mäkitalo" w:date="2018-10-02T12:58:00Z">
        <w:r w:rsidR="00110712">
          <w:t>S</w:t>
        </w:r>
      </w:ins>
      <w:ins w:id="178" w:author="Jouni Mäkitalo" w:date="2018-10-02T12:59:00Z">
        <w:r w:rsidR="00110712">
          <w:t>cript context</w:t>
        </w:r>
      </w:ins>
      <w:bookmarkEnd w:id="176"/>
    </w:p>
    <w:p w14:paraId="54E222C9" w14:textId="038D53E1" w:rsidR="00722406" w:rsidDel="0071560C" w:rsidRDefault="0071560C" w:rsidP="0071560C">
      <w:pPr>
        <w:rPr>
          <w:del w:id="179" w:author="Jouni Mäkitalo" w:date="2018-10-02T12:59:00Z"/>
        </w:rPr>
      </w:pPr>
      <w:ins w:id="180" w:author="Jouni Mäkitalo" w:date="2018-10-02T12:59:00Z">
        <w:r>
          <w:t xml:space="preserve">Scripts define </w:t>
        </w:r>
        <w:r w:rsidRPr="002D4089">
          <w:rPr>
            <w:rStyle w:val="CodeChar"/>
            <w:rPrChange w:id="181" w:author="Jouni Mäkitalo" w:date="2018-10-02T14:38:00Z">
              <w:rPr/>
            </w:rPrChange>
          </w:rPr>
          <w:t>Context</w:t>
        </w:r>
        <w:r>
          <w:t xml:space="preserve"> class that </w:t>
        </w:r>
      </w:ins>
      <w:ins w:id="182" w:author="Jouni Mäkitalo" w:date="2018-10-02T13:00:00Z">
        <w:r>
          <w:t>stores all necessary data and state for running test sequences. The UI creates an instance of this class when the script is loaded and the class exposes methods for</w:t>
        </w:r>
      </w:ins>
      <w:ins w:id="183" w:author="Jouni Mäkitalo" w:date="2018-10-02T13:01:00Z">
        <w:r>
          <w:t xml:space="preserve"> communicating information between UI and scripts.</w:t>
        </w:r>
      </w:ins>
      <w:del w:id="184" w:author="Jouni Mäkitalo" w:date="2018-10-02T12:59:00Z">
        <w:r w:rsidR="00722406" w:rsidDel="0071560C">
          <w:delText xml:space="preserve">Test script has many ways of communicating with the user though the Sequencer’s user interface. For examples on how to send signals to the user interface, see test scripts in </w:delText>
        </w:r>
        <w:r w:rsidR="00722406" w:rsidRPr="00FD5822" w:rsidDel="0071560C">
          <w:rPr>
            <w:i/>
          </w:rPr>
          <w:delText>testscripts/</w:delText>
        </w:r>
        <w:r w:rsidR="00722406" w:rsidDel="0071560C">
          <w:delText xml:space="preserve"> directory. The examples show how to:</w:delText>
        </w:r>
      </w:del>
    </w:p>
    <w:p w14:paraId="4D52A15C" w14:textId="77777777" w:rsidR="0071560C" w:rsidRDefault="0071560C" w:rsidP="0071560C">
      <w:pPr>
        <w:rPr>
          <w:ins w:id="185" w:author="Jouni Mäkitalo" w:date="2018-10-02T13:04:00Z"/>
        </w:rPr>
      </w:pPr>
    </w:p>
    <w:p w14:paraId="025D575C" w14:textId="545906ED" w:rsidR="00722406" w:rsidDel="0071560C" w:rsidRDefault="0071560C" w:rsidP="0071560C">
      <w:pPr>
        <w:rPr>
          <w:del w:id="186" w:author="Jouni Mäkitalo" w:date="2018-10-02T12:59:00Z"/>
          <w:rFonts w:cs="Courier New"/>
        </w:rPr>
      </w:pPr>
      <w:ins w:id="187" w:author="Jouni Mäkitalo" w:date="2018-10-02T13:04:00Z">
        <w:r>
          <w:rPr>
            <w:rFonts w:cs="Courier New"/>
          </w:rPr>
          <w:t xml:space="preserve">Script developer can easily extend and modify the </w:t>
        </w:r>
      </w:ins>
      <w:ins w:id="188" w:author="Jouni Mäkitalo" w:date="2018-10-02T13:05:00Z">
        <w:r>
          <w:rPr>
            <w:rFonts w:cs="Courier New"/>
          </w:rPr>
          <w:t xml:space="preserve">widgets shown in the UI. The </w:t>
        </w:r>
        <w:r w:rsidRPr="002D4089">
          <w:rPr>
            <w:rStyle w:val="CodeChar"/>
            <w:rPrChange w:id="189" w:author="Jouni Mäkitalo" w:date="2018-10-02T14:39:00Z">
              <w:rPr>
                <w:rFonts w:cs="Courier New"/>
              </w:rPr>
            </w:rPrChange>
          </w:rPr>
          <w:t>parameters</w:t>
        </w:r>
        <w:r>
          <w:rPr>
            <w:rFonts w:cs="Courier New"/>
          </w:rPr>
          <w:t xml:space="preserve"> member of </w:t>
        </w:r>
        <w:r w:rsidRPr="002D4089">
          <w:rPr>
            <w:rStyle w:val="CodeChar"/>
            <w:rPrChange w:id="190" w:author="Jouni Mäkitalo" w:date="2018-10-02T14:39:00Z">
              <w:rPr>
                <w:rFonts w:cs="Courier New"/>
              </w:rPr>
            </w:rPrChange>
          </w:rPr>
          <w:t>Context</w:t>
        </w:r>
        <w:r>
          <w:rPr>
            <w:rFonts w:cs="Courier New"/>
          </w:rPr>
          <w:t xml:space="preserve"> class is a list of key-value pairs that appear in the UI as te</w:t>
        </w:r>
      </w:ins>
      <w:ins w:id="191" w:author="Jouni Mäkitalo" w:date="2018-10-02T13:06:00Z">
        <w:r>
          <w:rPr>
            <w:rFonts w:cs="Courier New"/>
          </w:rPr>
          <w:t>xt input boxes. In the default implementation there are parameters Program, Manufacturer, Version, Operator, Serial and Notes. The values of these parameters are saved to the databas</w:t>
        </w:r>
      </w:ins>
      <w:ins w:id="192" w:author="Jouni Mäkitalo" w:date="2018-10-02T13:07:00Z">
        <w:r>
          <w:rPr>
            <w:rFonts w:cs="Courier New"/>
          </w:rPr>
          <w:t>e.</w:t>
        </w:r>
      </w:ins>
      <w:del w:id="193" w:author="Jouni Mäkitalo" w:date="2018-10-02T12:59:00Z">
        <w:r w:rsidR="00722406" w:rsidRPr="00B9315C" w:rsidDel="0071560C">
          <w:rPr>
            <w:rFonts w:cs="Courier New"/>
          </w:rPr>
          <w:delText>Add user editable controls to the control list to serve as parameters to the test script</w:delText>
        </w:r>
      </w:del>
    </w:p>
    <w:p w14:paraId="485CA126" w14:textId="77777777" w:rsidR="0071560C" w:rsidRPr="00B9315C" w:rsidRDefault="0071560C">
      <w:pPr>
        <w:rPr>
          <w:ins w:id="194" w:author="Jouni Mäkitalo" w:date="2018-10-02T13:07:00Z"/>
          <w:rFonts w:cs="Courier New"/>
        </w:rPr>
        <w:pPrChange w:id="195" w:author="Jouni Mäkitalo" w:date="2018-10-02T13:03:00Z">
          <w:pPr>
            <w:pStyle w:val="ListParagraph"/>
            <w:numPr>
              <w:numId w:val="15"/>
            </w:numPr>
            <w:ind w:hanging="360"/>
          </w:pPr>
        </w:pPrChange>
      </w:pPr>
    </w:p>
    <w:p w14:paraId="51ED0BD5" w14:textId="7504D35F" w:rsidR="00722406" w:rsidDel="0071560C" w:rsidRDefault="0071560C">
      <w:pPr>
        <w:rPr>
          <w:del w:id="196" w:author="Jouni Mäkitalo" w:date="2018-10-02T12:59:00Z"/>
        </w:rPr>
        <w:pPrChange w:id="197" w:author="Jouni Mäkitalo" w:date="2018-10-02T13:03:00Z">
          <w:pPr>
            <w:pStyle w:val="ListParagraph"/>
            <w:numPr>
              <w:numId w:val="15"/>
            </w:numPr>
            <w:ind w:hanging="360"/>
          </w:pPr>
        </w:pPrChange>
      </w:pPr>
      <w:ins w:id="198" w:author="Jouni Mäkitalo" w:date="2018-10-02T13:07:00Z">
        <w:r>
          <w:t xml:space="preserve">Script developer can also easily expose button widgets in the UI by adding </w:t>
        </w:r>
      </w:ins>
      <w:ins w:id="199" w:author="Jouni Mäkitalo" w:date="2018-10-02T13:08:00Z">
        <w:r>
          <w:t xml:space="preserve">items to </w:t>
        </w:r>
        <w:proofErr w:type="spellStart"/>
        <w:r w:rsidRPr="002D4089">
          <w:rPr>
            <w:rStyle w:val="CodeChar"/>
            <w:rPrChange w:id="200" w:author="Jouni Mäkitalo" w:date="2018-10-02T14:39:00Z">
              <w:rPr/>
            </w:rPrChange>
          </w:rPr>
          <w:t>callables</w:t>
        </w:r>
        <w:proofErr w:type="spellEnd"/>
        <w:r>
          <w:t xml:space="preserve"> member of the </w:t>
        </w:r>
        <w:r w:rsidRPr="002D4089">
          <w:rPr>
            <w:rStyle w:val="CodeChar"/>
            <w:rPrChange w:id="201" w:author="Jouni Mäkitalo" w:date="2018-10-02T14:39:00Z">
              <w:rPr/>
            </w:rPrChange>
          </w:rPr>
          <w:t>Context</w:t>
        </w:r>
        <w:r>
          <w:t xml:space="preserve"> class. These items are tuples (</w:t>
        </w:r>
        <w:r w:rsidRPr="002D4089">
          <w:rPr>
            <w:rStyle w:val="CodeChar"/>
            <w:rPrChange w:id="202" w:author="Jouni Mäkitalo" w:date="2018-10-02T14:44:00Z">
              <w:rPr/>
            </w:rPrChange>
          </w:rPr>
          <w:t>function</w:t>
        </w:r>
        <w:r>
          <w:t xml:space="preserve">, </w:t>
        </w:r>
      </w:ins>
      <w:del w:id="203" w:author="Jouni Mäkitalo" w:date="2018-10-02T12:59:00Z">
        <w:r w:rsidR="00722406" w:rsidDel="0071560C">
          <w:delText>Add indicators to the indicator list and update them from the script</w:delText>
        </w:r>
      </w:del>
    </w:p>
    <w:p w14:paraId="0DEBD90E" w14:textId="0FD09705" w:rsidR="00722406" w:rsidDel="0071560C" w:rsidRDefault="00722406">
      <w:pPr>
        <w:rPr>
          <w:del w:id="204" w:author="Jouni Mäkitalo" w:date="2018-10-02T12:59:00Z"/>
        </w:rPr>
        <w:pPrChange w:id="205" w:author="Jouni Mäkitalo" w:date="2018-10-02T13:03:00Z">
          <w:pPr>
            <w:pStyle w:val="ListParagraph"/>
            <w:numPr>
              <w:numId w:val="15"/>
            </w:numPr>
            <w:ind w:hanging="360"/>
          </w:pPr>
        </w:pPrChange>
      </w:pPr>
      <w:del w:id="206" w:author="Jouni Mäkitalo" w:date="2018-10-02T12:59:00Z">
        <w:r w:rsidDel="0071560C">
          <w:delText>Update progress bar</w:delText>
        </w:r>
      </w:del>
    </w:p>
    <w:p w14:paraId="2BF29D11" w14:textId="0073EEC0" w:rsidR="00722406" w:rsidDel="0071560C" w:rsidRDefault="00722406">
      <w:pPr>
        <w:rPr>
          <w:del w:id="207" w:author="Jouni Mäkitalo" w:date="2018-10-02T12:59:00Z"/>
        </w:rPr>
        <w:pPrChange w:id="208" w:author="Jouni Mäkitalo" w:date="2018-10-02T13:03:00Z">
          <w:pPr>
            <w:pStyle w:val="ListParagraph"/>
            <w:numPr>
              <w:numId w:val="15"/>
            </w:numPr>
            <w:ind w:hanging="360"/>
          </w:pPr>
        </w:pPrChange>
      </w:pPr>
      <w:del w:id="209" w:author="Jouni Mäkitalo" w:date="2018-10-02T12:59:00Z">
        <w:r w:rsidDel="0071560C">
          <w:delText>Update test status</w:delText>
        </w:r>
      </w:del>
    </w:p>
    <w:p w14:paraId="15806ABF" w14:textId="25B88BA8" w:rsidR="00722406" w:rsidDel="0071560C" w:rsidRDefault="00722406">
      <w:pPr>
        <w:rPr>
          <w:del w:id="210" w:author="Jouni Mäkitalo" w:date="2018-10-02T12:59:00Z"/>
        </w:rPr>
        <w:pPrChange w:id="211" w:author="Jouni Mäkitalo" w:date="2018-10-02T13:03:00Z">
          <w:pPr>
            <w:pStyle w:val="ListParagraph"/>
            <w:numPr>
              <w:numId w:val="15"/>
            </w:numPr>
            <w:ind w:hanging="360"/>
          </w:pPr>
        </w:pPrChange>
      </w:pPr>
      <w:del w:id="212" w:author="Jouni Mäkitalo" w:date="2018-10-02T12:59:00Z">
        <w:r w:rsidDel="0071560C">
          <w:delText>Read text from Parameters, Samples and Notes fields</w:delText>
        </w:r>
      </w:del>
    </w:p>
    <w:p w14:paraId="7A8BE57E" w14:textId="2DE253A2" w:rsidR="00722406" w:rsidDel="0071560C" w:rsidRDefault="00722406">
      <w:pPr>
        <w:rPr>
          <w:del w:id="213" w:author="Jouni Mäkitalo" w:date="2018-10-02T12:59:00Z"/>
        </w:rPr>
        <w:pPrChange w:id="214" w:author="Jouni Mäkitalo" w:date="2018-10-02T13:03:00Z">
          <w:pPr>
            <w:pStyle w:val="ListParagraph"/>
            <w:numPr>
              <w:numId w:val="15"/>
            </w:numPr>
            <w:ind w:hanging="360"/>
          </w:pPr>
        </w:pPrChange>
      </w:pPr>
      <w:del w:id="215" w:author="Jouni Mäkitalo" w:date="2018-10-02T12:59:00Z">
        <w:r w:rsidDel="0071560C">
          <w:delText>Add new buttons to the user interface</w:delText>
        </w:r>
      </w:del>
    </w:p>
    <w:p w14:paraId="63F0173F" w14:textId="04F6A7A2" w:rsidR="00722406" w:rsidDel="0071560C" w:rsidRDefault="00722406">
      <w:pPr>
        <w:rPr>
          <w:del w:id="216" w:author="Jouni Mäkitalo" w:date="2018-10-02T12:59:00Z"/>
        </w:rPr>
        <w:pPrChange w:id="217" w:author="Jouni Mäkitalo" w:date="2018-10-02T13:03:00Z">
          <w:pPr>
            <w:pStyle w:val="ListParagraph"/>
            <w:numPr>
              <w:numId w:val="15"/>
            </w:numPr>
            <w:ind w:hanging="360"/>
          </w:pPr>
        </w:pPrChange>
      </w:pPr>
      <w:del w:id="218" w:author="Jouni Mäkitalo" w:date="2018-10-02T12:59:00Z">
        <w:r w:rsidDel="0071560C">
          <w:delText>Add breakpoints</w:delText>
        </w:r>
      </w:del>
    </w:p>
    <w:p w14:paraId="0CB8AB20" w14:textId="5730854C" w:rsidR="00722406" w:rsidRDefault="00722406" w:rsidP="002D4089">
      <w:pPr>
        <w:rPr>
          <w:ins w:id="219" w:author="Jouni Mäkitalo" w:date="2018-10-02T15:12:00Z"/>
        </w:rPr>
      </w:pPr>
      <w:del w:id="220" w:author="Jouni Mäkitalo" w:date="2018-10-02T12:59:00Z">
        <w:r w:rsidDel="0071560C">
          <w:delText>Ask for user input with a dialog</w:delText>
        </w:r>
      </w:del>
      <w:ins w:id="221" w:author="Jouni Mäkitalo" w:date="2018-10-02T14:45:00Z">
        <w:r w:rsidR="002D4089" w:rsidRPr="008B4023">
          <w:rPr>
            <w:rStyle w:val="CodeChar"/>
          </w:rPr>
          <w:t>label</w:t>
        </w:r>
      </w:ins>
      <w:ins w:id="222" w:author="Jouni Mäkitalo" w:date="2018-10-02T13:48:00Z">
        <w:r w:rsidR="00A3352B">
          <w:t xml:space="preserve">) where </w:t>
        </w:r>
        <w:r w:rsidR="00A3352B" w:rsidRPr="002D4089">
          <w:rPr>
            <w:rStyle w:val="CodeChar"/>
            <w:rPrChange w:id="223" w:author="Jouni Mäkitalo" w:date="2018-10-02T14:40:00Z">
              <w:rPr/>
            </w:rPrChange>
          </w:rPr>
          <w:t>function</w:t>
        </w:r>
        <w:r w:rsidR="00A3352B">
          <w:t xml:space="preserve"> is a fu</w:t>
        </w:r>
      </w:ins>
      <w:ins w:id="224" w:author="Jouni Mäkitalo" w:date="2018-10-02T13:49:00Z">
        <w:r w:rsidR="00A3352B">
          <w:t xml:space="preserve">nction object defined by script and </w:t>
        </w:r>
        <w:r w:rsidR="00A3352B" w:rsidRPr="002D4089">
          <w:rPr>
            <w:rStyle w:val="CodeChar"/>
            <w:rPrChange w:id="225" w:author="Jouni Mäkitalo" w:date="2018-10-02T14:40:00Z">
              <w:rPr/>
            </w:rPrChange>
          </w:rPr>
          <w:t>label</w:t>
        </w:r>
        <w:r w:rsidR="00A3352B">
          <w:t xml:space="preserve"> is a string used to label the button in UI.</w:t>
        </w:r>
      </w:ins>
    </w:p>
    <w:p w14:paraId="7B76A23A" w14:textId="12DDA94B" w:rsidR="003A5AB7" w:rsidRDefault="003A5AB7" w:rsidP="002D4089">
      <w:pPr>
        <w:rPr>
          <w:ins w:id="226" w:author="Jouni Mäkitalo" w:date="2018-10-02T13:52:00Z"/>
        </w:rPr>
      </w:pPr>
      <w:ins w:id="227" w:author="Jouni Mäkitalo" w:date="2018-10-02T15:12:00Z">
        <w:r>
          <w:t>The context object is passed down to test</w:t>
        </w:r>
      </w:ins>
      <w:ins w:id="228" w:author="Jouni Mäkitalo" w:date="2018-10-02T15:13:00Z">
        <w:r>
          <w:t xml:space="preserve"> case initialization so that test execution can access the context resources such </w:t>
        </w:r>
        <w:proofErr w:type="spellStart"/>
        <w:r>
          <w:t>TnT</w:t>
        </w:r>
        <w:proofErr w:type="spellEnd"/>
        <w:r>
          <w:t xml:space="preserve"> Client object. Context also </w:t>
        </w:r>
      </w:ins>
      <w:ins w:id="229" w:author="Jouni Mäkitalo" w:date="2018-10-02T15:14:00Z">
        <w:r>
          <w:t xml:space="preserve">exposes </w:t>
        </w:r>
        <w:r w:rsidRPr="003A5AB7">
          <w:rPr>
            <w:rStyle w:val="CodeChar"/>
            <w:rPrChange w:id="230" w:author="Jouni Mäkitalo" w:date="2018-10-02T15:15:00Z">
              <w:rPr/>
            </w:rPrChange>
          </w:rPr>
          <w:t>indicators</w:t>
        </w:r>
        <w:r>
          <w:t xml:space="preserve"> member, which can be used by test cases to update test progress in the UI. Indicators basically </w:t>
        </w:r>
      </w:ins>
      <w:ins w:id="231" w:author="Jouni Mäkitalo" w:date="2018-10-02T15:17:00Z">
        <w:r>
          <w:t>constitute</w:t>
        </w:r>
      </w:ins>
      <w:ins w:id="232" w:author="Jouni Mäkitalo" w:date="2018-10-02T15:14:00Z">
        <w:r>
          <w:t xml:space="preserve"> </w:t>
        </w:r>
      </w:ins>
      <w:ins w:id="233" w:author="Jouni Mäkitalo" w:date="2018-10-02T15:15:00Z">
        <w:r>
          <w:t xml:space="preserve">an </w:t>
        </w:r>
      </w:ins>
      <w:ins w:id="234" w:author="Jouni Mäkitalo" w:date="2018-10-02T15:14:00Z">
        <w:r>
          <w:t xml:space="preserve">HTML </w:t>
        </w:r>
      </w:ins>
      <w:ins w:id="235" w:author="Jouni Mäkitalo" w:date="2018-10-02T15:15:00Z">
        <w:r>
          <w:t>element</w:t>
        </w:r>
      </w:ins>
      <w:ins w:id="236" w:author="Jouni Mäkitalo" w:date="2018-10-02T15:14:00Z">
        <w:r>
          <w:t>.</w:t>
        </w:r>
      </w:ins>
      <w:ins w:id="237" w:author="Jouni Mäkitalo" w:date="2018-10-02T15:15:00Z">
        <w:r>
          <w:t xml:space="preserve"> For a more graphical progress indication, context exposes </w:t>
        </w:r>
      </w:ins>
      <w:proofErr w:type="spellStart"/>
      <w:ins w:id="238" w:author="Jouni Mäkitalo" w:date="2018-10-02T15:16:00Z">
        <w:r w:rsidRPr="003A5AB7">
          <w:rPr>
            <w:rStyle w:val="CodeChar"/>
            <w:rPrChange w:id="239" w:author="Jouni Mäkitalo" w:date="2018-10-02T15:16:00Z">
              <w:rPr/>
            </w:rPrChange>
          </w:rPr>
          <w:t>add_dut_point</w:t>
        </w:r>
        <w:proofErr w:type="spellEnd"/>
        <w:r w:rsidRPr="003A5AB7">
          <w:rPr>
            <w:rStyle w:val="CodeChar"/>
            <w:rPrChange w:id="240" w:author="Jouni Mäkitalo" w:date="2018-10-02T15:16:00Z">
              <w:rPr/>
            </w:rPrChange>
          </w:rPr>
          <w:t>(x, y)</w:t>
        </w:r>
        <w:r>
          <w:t xml:space="preserve"> method that can be used by </w:t>
        </w:r>
      </w:ins>
      <w:ins w:id="241" w:author="Jouni Mäkitalo" w:date="2018-10-02T15:17:00Z">
        <w:r>
          <w:t xml:space="preserve">a </w:t>
        </w:r>
      </w:ins>
      <w:ins w:id="242" w:author="Jouni Mäkitalo" w:date="2018-10-02T15:16:00Z">
        <w:r>
          <w:t>test case to visualize a touch event.</w:t>
        </w:r>
      </w:ins>
    </w:p>
    <w:p w14:paraId="062E1FF2" w14:textId="0A907133" w:rsidR="00B43F77" w:rsidRDefault="00B43F77" w:rsidP="00B9315C">
      <w:pPr>
        <w:pStyle w:val="Heading1"/>
        <w:rPr>
          <w:ins w:id="243" w:author="Jouni Mäkitalo" w:date="2018-10-02T13:52:00Z"/>
        </w:rPr>
      </w:pPr>
      <w:bookmarkStart w:id="244" w:name="_Toc526255309"/>
      <w:ins w:id="245" w:author="Jouni Mäkitalo" w:date="2018-10-02T13:52:00Z">
        <w:r>
          <w:lastRenderedPageBreak/>
          <w:t>Test case development</w:t>
        </w:r>
        <w:bookmarkEnd w:id="244"/>
      </w:ins>
    </w:p>
    <w:p w14:paraId="62537782" w14:textId="2057AF81" w:rsidR="00B43F77" w:rsidRDefault="00B43F77" w:rsidP="00B43F77">
      <w:pPr>
        <w:rPr>
          <w:ins w:id="246" w:author="Jouni Mäkitalo" w:date="2018-10-02T14:04:00Z"/>
        </w:rPr>
      </w:pPr>
      <w:ins w:id="247" w:author="Jouni Mäkitalo" w:date="2018-10-02T13:52:00Z">
        <w:r>
          <w:t>Test cases are nodes i</w:t>
        </w:r>
      </w:ins>
      <w:ins w:id="248" w:author="Jouni Mäkitalo" w:date="2018-10-02T13:53:00Z">
        <w:r>
          <w:t xml:space="preserve">n the tree hierarchy. They are classes that inherit the </w:t>
        </w:r>
        <w:proofErr w:type="spellStart"/>
        <w:r w:rsidRPr="00575082">
          <w:rPr>
            <w:rStyle w:val="CodeChar"/>
            <w:rPrChange w:id="249" w:author="Jouni Mäkitalo" w:date="2018-10-02T14:49:00Z">
              <w:rPr/>
            </w:rPrChange>
          </w:rPr>
          <w:t>TestStep</w:t>
        </w:r>
        <w:proofErr w:type="spellEnd"/>
        <w:r>
          <w:t xml:space="preserve"> class. Test case class must </w:t>
        </w:r>
      </w:ins>
      <w:ins w:id="250" w:author="Jouni Mäkitalo" w:date="2018-10-02T13:54:00Z">
        <w:r>
          <w:t xml:space="preserve">define </w:t>
        </w:r>
        <w:proofErr w:type="gramStart"/>
        <w:r w:rsidRPr="00575082">
          <w:rPr>
            <w:rStyle w:val="CodeChar"/>
            <w:rPrChange w:id="251" w:author="Jouni Mäkitalo" w:date="2018-10-02T14:50:00Z">
              <w:rPr/>
            </w:rPrChange>
          </w:rPr>
          <w:t>execute(</w:t>
        </w:r>
        <w:proofErr w:type="gramEnd"/>
        <w:r w:rsidRPr="00575082">
          <w:rPr>
            <w:rStyle w:val="CodeChar"/>
            <w:rPrChange w:id="252" w:author="Jouni Mäkitalo" w:date="2018-10-02T14:50:00Z">
              <w:rPr/>
            </w:rPrChange>
          </w:rPr>
          <w:t>)</w:t>
        </w:r>
        <w:r>
          <w:t xml:space="preserve"> method that is called when test case is executed </w:t>
        </w:r>
      </w:ins>
      <w:ins w:id="253" w:author="Jouni Mäkitalo" w:date="2018-10-02T14:50:00Z">
        <w:r w:rsidR="00575082">
          <w:t>once</w:t>
        </w:r>
      </w:ins>
      <w:ins w:id="254" w:author="Jouni Mäkitalo" w:date="2018-10-02T13:54:00Z">
        <w:r>
          <w:t xml:space="preserve"> sequen</w:t>
        </w:r>
      </w:ins>
      <w:ins w:id="255" w:author="Jouni Mäkitalo" w:date="2018-10-02T13:55:00Z">
        <w:r>
          <w:t>ce is started from the UI and the test case has been enabled. Test case must</w:t>
        </w:r>
      </w:ins>
      <w:ins w:id="256" w:author="Jouni Mäkitalo" w:date="2018-10-02T14:51:00Z">
        <w:r w:rsidR="00BA7DE0">
          <w:t xml:space="preserve"> also</w:t>
        </w:r>
      </w:ins>
      <w:ins w:id="257" w:author="Jouni Mäkitalo" w:date="2018-10-02T13:55:00Z">
        <w:r>
          <w:t xml:space="preserve"> implement </w:t>
        </w:r>
        <w:proofErr w:type="spellStart"/>
        <w:r w:rsidRPr="00BA7DE0">
          <w:rPr>
            <w:rStyle w:val="CodeChar"/>
            <w:rPrChange w:id="258" w:author="Jouni Mäkitalo" w:date="2018-10-02T14:51:00Z">
              <w:rPr/>
            </w:rPrChange>
          </w:rPr>
          <w:t>visualize_grid</w:t>
        </w:r>
        <w:proofErr w:type="spellEnd"/>
        <w:r w:rsidRPr="00BA7DE0">
          <w:rPr>
            <w:rStyle w:val="CodeChar"/>
            <w:rPrChange w:id="259" w:author="Jouni Mäkitalo" w:date="2018-10-02T14:51:00Z">
              <w:rPr/>
            </w:rPrChange>
          </w:rPr>
          <w:t>(</w:t>
        </w:r>
        <w:proofErr w:type="spellStart"/>
        <w:r w:rsidRPr="00BA7DE0">
          <w:rPr>
            <w:rStyle w:val="CodeChar"/>
            <w:rPrChange w:id="260" w:author="Jouni Mäkitalo" w:date="2018-10-02T14:51:00Z">
              <w:rPr/>
            </w:rPrChange>
          </w:rPr>
          <w:t>dut</w:t>
        </w:r>
        <w:proofErr w:type="spellEnd"/>
        <w:r w:rsidRPr="00BA7DE0">
          <w:rPr>
            <w:rStyle w:val="CodeChar"/>
            <w:rPrChange w:id="261" w:author="Jouni Mäkitalo" w:date="2018-10-02T14:51:00Z">
              <w:rPr/>
            </w:rPrChange>
          </w:rPr>
          <w:t>)</w:t>
        </w:r>
        <w:r>
          <w:t xml:space="preserve"> method that</w:t>
        </w:r>
      </w:ins>
      <w:ins w:id="262" w:author="Jouni Mäkitalo" w:date="2018-10-02T14:51:00Z">
        <w:r w:rsidR="00BA7DE0">
          <w:t xml:space="preserve"> </w:t>
        </w:r>
      </w:ins>
      <w:ins w:id="263" w:author="Jouni Mäkitalo" w:date="2018-10-02T13:55:00Z">
        <w:r>
          <w:t>return</w:t>
        </w:r>
      </w:ins>
      <w:ins w:id="264" w:author="Jouni Mäkitalo" w:date="2018-10-02T14:51:00Z">
        <w:r w:rsidR="00BA7DE0">
          <w:t>s</w:t>
        </w:r>
      </w:ins>
      <w:ins w:id="265" w:author="Jouni Mäkitalo" w:date="2018-10-02T13:55:00Z">
        <w:r>
          <w:t xml:space="preserve"> </w:t>
        </w:r>
      </w:ins>
      <w:proofErr w:type="spellStart"/>
      <w:ins w:id="266" w:author="Jouni Mäkitalo" w:date="2018-10-02T13:56:00Z">
        <w:r w:rsidRPr="00BA7DE0">
          <w:rPr>
            <w:rStyle w:val="CodeChar"/>
            <w:rPrChange w:id="267" w:author="Jouni Mäkitalo" w:date="2018-10-02T14:51:00Z">
              <w:rPr/>
            </w:rPrChange>
          </w:rPr>
          <w:t>GridVisContainer</w:t>
        </w:r>
        <w:proofErr w:type="spellEnd"/>
        <w:r>
          <w:t xml:space="preserve"> object.</w:t>
        </w:r>
      </w:ins>
      <w:ins w:id="268" w:author="Jouni Mäkitalo" w:date="2018-10-02T14:03:00Z">
        <w:r w:rsidR="005D1433">
          <w:t xml:space="preserve"> This method is called when UI is commanded to show </w:t>
        </w:r>
      </w:ins>
      <w:ins w:id="269" w:author="Jouni Mäkitalo" w:date="2018-10-02T14:04:00Z">
        <w:r w:rsidR="005D1433">
          <w:t>points and lines that robot will execute.</w:t>
        </w:r>
      </w:ins>
    </w:p>
    <w:p w14:paraId="53F7972D" w14:textId="27B2FDC7" w:rsidR="005D1433" w:rsidRDefault="005D1433" w:rsidP="00B43F77">
      <w:pPr>
        <w:rPr>
          <w:ins w:id="270" w:author="Jouni Mäkitalo" w:date="2018-10-02T14:04:00Z"/>
        </w:rPr>
      </w:pPr>
      <w:ins w:id="271" w:author="Jouni Mäkitalo" w:date="2018-10-02T14:04:00Z">
        <w:r>
          <w:t>Example test case:</w:t>
        </w:r>
      </w:ins>
    </w:p>
    <w:p w14:paraId="18BE8639" w14:textId="6625DCFB" w:rsidR="005D1433" w:rsidRDefault="005D1433" w:rsidP="005D1433">
      <w:pPr>
        <w:pStyle w:val="Code"/>
        <w:rPr>
          <w:ins w:id="272" w:author="Jouni Mäkitalo" w:date="2018-10-02T14:06:00Z"/>
        </w:rPr>
      </w:pPr>
      <w:ins w:id="273" w:author="Jouni Mäkitalo" w:date="2018-10-02T14:05:00Z">
        <w:r>
          <w:t xml:space="preserve">class </w:t>
        </w:r>
        <w:proofErr w:type="spellStart"/>
        <w:proofErr w:type="gramStart"/>
        <w:r>
          <w:t>MyTestCase</w:t>
        </w:r>
        <w:proofErr w:type="spellEnd"/>
        <w:r>
          <w:t>(</w:t>
        </w:r>
        <w:proofErr w:type="spellStart"/>
        <w:proofErr w:type="gramEnd"/>
        <w:r>
          <w:t>TestStep</w:t>
        </w:r>
      </w:ins>
      <w:proofErr w:type="spellEnd"/>
      <w:ins w:id="274" w:author="Jouni Mäkitalo" w:date="2018-10-02T14:06:00Z">
        <w:r>
          <w:t>):</w:t>
        </w:r>
      </w:ins>
    </w:p>
    <w:p w14:paraId="559B862A" w14:textId="6269BA21" w:rsidR="005D1433" w:rsidRDefault="005D1433" w:rsidP="005D1433">
      <w:pPr>
        <w:pStyle w:val="Code"/>
        <w:rPr>
          <w:ins w:id="275" w:author="Jouni Mäkitalo" w:date="2018-10-02T14:06:00Z"/>
        </w:rPr>
      </w:pPr>
      <w:ins w:id="276" w:author="Jouni Mäkitalo" w:date="2018-10-02T14:06:00Z">
        <w:r>
          <w:tab/>
          <w:t>def __</w:t>
        </w:r>
        <w:proofErr w:type="spellStart"/>
        <w:r>
          <w:t>init</w:t>
        </w:r>
        <w:proofErr w:type="spellEnd"/>
        <w:r>
          <w:t>_</w:t>
        </w:r>
        <w:proofErr w:type="gramStart"/>
        <w:r>
          <w:t>_(</w:t>
        </w:r>
        <w:proofErr w:type="gramEnd"/>
        <w:r>
          <w:t>self, context):</w:t>
        </w:r>
      </w:ins>
    </w:p>
    <w:p w14:paraId="0D1676A2" w14:textId="0AE3C827" w:rsidR="005D1433" w:rsidRDefault="005D1433" w:rsidP="005D1433">
      <w:pPr>
        <w:pStyle w:val="Code"/>
        <w:rPr>
          <w:ins w:id="277" w:author="Jouni Mäkitalo" w:date="2018-10-02T14:07:00Z"/>
        </w:rPr>
      </w:pPr>
      <w:ins w:id="278" w:author="Jouni Mäkitalo" w:date="2018-10-02T14:06:00Z">
        <w:r>
          <w:tab/>
        </w:r>
        <w:r>
          <w:tab/>
        </w:r>
        <w:proofErr w:type="gramStart"/>
        <w:r>
          <w:t>super(</w:t>
        </w:r>
        <w:proofErr w:type="gramEnd"/>
        <w:r>
          <w:t>).__</w:t>
        </w:r>
        <w:proofErr w:type="spellStart"/>
        <w:r>
          <w:t>init</w:t>
        </w:r>
        <w:proofErr w:type="spellEnd"/>
        <w:r>
          <w:t>(“My test case”)</w:t>
        </w:r>
      </w:ins>
    </w:p>
    <w:p w14:paraId="5F824806" w14:textId="1EBBA54F" w:rsidR="005D1433" w:rsidRDefault="005D1433" w:rsidP="005D1433">
      <w:pPr>
        <w:pStyle w:val="Code"/>
        <w:rPr>
          <w:ins w:id="279" w:author="Jouni Mäkitalo" w:date="2018-10-02T14:08:00Z"/>
        </w:rPr>
      </w:pPr>
      <w:ins w:id="280" w:author="Jouni Mäkitalo" w:date="2018-10-02T14:07:00Z">
        <w:r>
          <w:tab/>
        </w:r>
        <w:r>
          <w:tab/>
        </w:r>
      </w:ins>
    </w:p>
    <w:p w14:paraId="1FC1897D" w14:textId="434BA3CD" w:rsidR="005D1433" w:rsidRDefault="005D1433" w:rsidP="005D1433">
      <w:pPr>
        <w:pStyle w:val="Code"/>
        <w:rPr>
          <w:ins w:id="281" w:author="Jouni Mäkitalo" w:date="2018-10-02T14:07:00Z"/>
        </w:rPr>
      </w:pPr>
      <w:ins w:id="282" w:author="Jouni Mäkitalo" w:date="2018-10-02T14:08:00Z">
        <w:r>
          <w:tab/>
        </w:r>
        <w:r>
          <w:tab/>
          <w:t># Show number input field in UI for this test case node</w:t>
        </w:r>
      </w:ins>
    </w:p>
    <w:p w14:paraId="69BBC58D" w14:textId="30BC7F00" w:rsidR="005D1433" w:rsidRDefault="005D1433" w:rsidP="005D1433">
      <w:pPr>
        <w:pStyle w:val="Code"/>
        <w:rPr>
          <w:ins w:id="283" w:author="Jouni Mäkitalo" w:date="2018-10-02T14:07:00Z"/>
        </w:rPr>
      </w:pPr>
      <w:ins w:id="284" w:author="Jouni Mäkitalo" w:date="2018-10-02T14:07:00Z">
        <w:r>
          <w:tab/>
        </w:r>
        <w:r>
          <w:tab/>
        </w:r>
        <w:proofErr w:type="spellStart"/>
        <w:proofErr w:type="gramStart"/>
        <w:r>
          <w:t>self.controls</w:t>
        </w:r>
        <w:proofErr w:type="gramEnd"/>
        <w:r>
          <w:t>.NumPoints</w:t>
        </w:r>
        <w:proofErr w:type="spellEnd"/>
        <w:r>
          <w:t xml:space="preserve"> = 5</w:t>
        </w:r>
      </w:ins>
    </w:p>
    <w:p w14:paraId="3DEAC26A" w14:textId="47D7CFC1" w:rsidR="005D1433" w:rsidRDefault="005D1433" w:rsidP="005D1433">
      <w:pPr>
        <w:pStyle w:val="Code"/>
        <w:rPr>
          <w:ins w:id="285" w:author="Jouni Mäkitalo" w:date="2018-10-02T14:08:00Z"/>
        </w:rPr>
      </w:pPr>
      <w:ins w:id="286" w:author="Jouni Mäkitalo" w:date="2018-10-02T14:07:00Z">
        <w:r>
          <w:tab/>
        </w:r>
        <w:r>
          <w:tab/>
          <w:t>self.controls.info[“</w:t>
        </w:r>
        <w:proofErr w:type="spellStart"/>
        <w:r>
          <w:t>NumPoints</w:t>
        </w:r>
        <w:proofErr w:type="spellEnd"/>
        <w:r>
          <w:t>”] = {“label”: “Number of points to tap</w:t>
        </w:r>
      </w:ins>
      <w:ins w:id="287" w:author="Jouni Mäkitalo" w:date="2018-10-02T14:08:00Z">
        <w:r>
          <w:t>”}</w:t>
        </w:r>
      </w:ins>
    </w:p>
    <w:p w14:paraId="3D4A089D" w14:textId="5C393F48" w:rsidR="005D1433" w:rsidRDefault="005D1433" w:rsidP="005D1433">
      <w:pPr>
        <w:pStyle w:val="Code"/>
        <w:rPr>
          <w:ins w:id="288" w:author="Jouni Mäkitalo" w:date="2018-10-02T14:08:00Z"/>
        </w:rPr>
      </w:pPr>
    </w:p>
    <w:p w14:paraId="1B3D9B9A" w14:textId="12DFA3F4" w:rsidR="005D1433" w:rsidRDefault="005D1433" w:rsidP="005D1433">
      <w:pPr>
        <w:pStyle w:val="Code"/>
        <w:rPr>
          <w:ins w:id="289" w:author="Jouni Mäkitalo" w:date="2018-10-02T14:08:00Z"/>
        </w:rPr>
      </w:pPr>
      <w:ins w:id="290" w:author="Jouni Mäkitalo" w:date="2018-10-02T14:08:00Z">
        <w:r>
          <w:tab/>
          <w:t>def execute(self):</w:t>
        </w:r>
      </w:ins>
    </w:p>
    <w:p w14:paraId="28A17247" w14:textId="512B26FC" w:rsidR="005D1433" w:rsidRDefault="005D1433" w:rsidP="005D1433">
      <w:pPr>
        <w:pStyle w:val="Code"/>
        <w:rPr>
          <w:ins w:id="291" w:author="Jouni Mäkitalo" w:date="2018-10-02T14:09:00Z"/>
        </w:rPr>
      </w:pPr>
      <w:ins w:id="292" w:author="Jouni Mäkitalo" w:date="2018-10-02T14:08:00Z">
        <w:r>
          <w:tab/>
        </w:r>
        <w:r>
          <w:tab/>
          <w:t># Add statements to drive</w:t>
        </w:r>
        <w:bookmarkStart w:id="293" w:name="_GoBack"/>
        <w:bookmarkEnd w:id="293"/>
        <w:r>
          <w:t xml:space="preserve"> robot, collect touch events and save dat</w:t>
        </w:r>
      </w:ins>
      <w:ins w:id="294" w:author="Jouni Mäkitalo" w:date="2018-10-02T14:09:00Z">
        <w:r>
          <w:t>a</w:t>
        </w:r>
      </w:ins>
    </w:p>
    <w:p w14:paraId="125036F0" w14:textId="2A586044" w:rsidR="005D1433" w:rsidRDefault="005D1433" w:rsidP="005D1433">
      <w:pPr>
        <w:pStyle w:val="Code"/>
        <w:rPr>
          <w:ins w:id="295" w:author="Jouni Mäkitalo" w:date="2018-10-02T14:09:00Z"/>
        </w:rPr>
      </w:pPr>
    </w:p>
    <w:p w14:paraId="1B71EAB2" w14:textId="265E5045" w:rsidR="005D1433" w:rsidRDefault="005D1433" w:rsidP="005D1433">
      <w:pPr>
        <w:pStyle w:val="Code"/>
        <w:rPr>
          <w:ins w:id="296" w:author="Jouni Mäkitalo" w:date="2018-10-02T14:09:00Z"/>
        </w:rPr>
      </w:pPr>
      <w:ins w:id="297" w:author="Jouni Mäkitalo" w:date="2018-10-02T14:09:00Z">
        <w:r>
          <w:tab/>
          <w:t xml:space="preserve">def </w:t>
        </w:r>
        <w:proofErr w:type="spellStart"/>
        <w:r>
          <w:t>visualize_</w:t>
        </w:r>
        <w:proofErr w:type="gramStart"/>
        <w:r>
          <w:t>grid</w:t>
        </w:r>
        <w:proofErr w:type="spellEnd"/>
        <w:r>
          <w:t>(</w:t>
        </w:r>
        <w:proofErr w:type="gramEnd"/>
        <w:r>
          <w:t xml:space="preserve">self, </w:t>
        </w:r>
        <w:proofErr w:type="spellStart"/>
        <w:r>
          <w:t>dut</w:t>
        </w:r>
        <w:proofErr w:type="spellEnd"/>
        <w:r>
          <w:t>):</w:t>
        </w:r>
      </w:ins>
    </w:p>
    <w:p w14:paraId="0B3A1B25" w14:textId="100BD3DB" w:rsidR="005D1433" w:rsidRDefault="005D1433">
      <w:pPr>
        <w:pStyle w:val="Code"/>
        <w:ind w:left="1440"/>
        <w:rPr>
          <w:ins w:id="298" w:author="Jouni Mäkitalo" w:date="2018-10-02T14:07:00Z"/>
        </w:rPr>
        <w:pPrChange w:id="299" w:author="Jouni Mäkitalo" w:date="2018-10-02T14:09:00Z">
          <w:pPr>
            <w:pStyle w:val="Code"/>
          </w:pPr>
        </w:pPrChange>
      </w:pPr>
      <w:ins w:id="300" w:author="Jouni Mäkitalo" w:date="2018-10-02T14:09:00Z">
        <w:r>
          <w:t xml:space="preserve">return </w:t>
        </w:r>
        <w:proofErr w:type="spellStart"/>
        <w:proofErr w:type="gramStart"/>
        <w:r w:rsidRPr="005D1433">
          <w:t>GridVisContainer</w:t>
        </w:r>
        <w:proofErr w:type="spellEnd"/>
        <w:r w:rsidRPr="005D1433">
          <w:t>(</w:t>
        </w:r>
        <w:proofErr w:type="spellStart"/>
        <w:proofErr w:type="gramEnd"/>
        <w:r w:rsidRPr="005D1433">
          <w:t>self.__class__.__name</w:t>
        </w:r>
        <w:proofErr w:type="spellEnd"/>
        <w:r w:rsidRPr="005D1433">
          <w:t>__, (</w:t>
        </w:r>
        <w:proofErr w:type="spellStart"/>
        <w:r w:rsidRPr="005D1433">
          <w:t>dut.width</w:t>
        </w:r>
        <w:proofErr w:type="spellEnd"/>
        <w:r w:rsidRPr="005D1433">
          <w:t xml:space="preserve">, </w:t>
        </w:r>
        <w:proofErr w:type="spellStart"/>
        <w:r w:rsidRPr="005D1433">
          <w:t>dut.height</w:t>
        </w:r>
        <w:proofErr w:type="spellEnd"/>
        <w:r w:rsidRPr="005D1433">
          <w:t xml:space="preserve">), </w:t>
        </w:r>
        <w:proofErr w:type="spellStart"/>
        <w:r w:rsidRPr="005D1433">
          <w:t>self.create_grid</w:t>
        </w:r>
        <w:proofErr w:type="spellEnd"/>
        <w:r w:rsidRPr="005D1433">
          <w:t>(</w:t>
        </w:r>
        <w:proofErr w:type="spellStart"/>
        <w:r w:rsidRPr="005D1433">
          <w:t>dut</w:t>
        </w:r>
        <w:proofErr w:type="spellEnd"/>
        <w:r w:rsidRPr="005D1433">
          <w:t>), dut.name)</w:t>
        </w:r>
      </w:ins>
    </w:p>
    <w:p w14:paraId="5F1B6CAF" w14:textId="52A0074F" w:rsidR="005D1433" w:rsidRPr="00B9315C" w:rsidRDefault="005D1433">
      <w:pPr>
        <w:pStyle w:val="Code"/>
        <w:pPrChange w:id="301" w:author="Jouni Mäkitalo" w:date="2018-10-02T14:05:00Z">
          <w:pPr>
            <w:pStyle w:val="ListParagraph"/>
            <w:numPr>
              <w:numId w:val="15"/>
            </w:numPr>
            <w:ind w:hanging="360"/>
          </w:pPr>
        </w:pPrChange>
      </w:pPr>
      <w:ins w:id="302" w:author="Jouni Mäkitalo" w:date="2018-10-02T14:07:00Z">
        <w:r>
          <w:tab/>
        </w:r>
      </w:ins>
    </w:p>
    <w:p w14:paraId="238998EF" w14:textId="77777777" w:rsidR="00722406" w:rsidRDefault="00722406">
      <w:pPr>
        <w:pStyle w:val="Heading1"/>
      </w:pPr>
      <w:bookmarkStart w:id="303" w:name="_Ref369699496"/>
      <w:bookmarkStart w:id="304" w:name="_Ref369699514"/>
      <w:bookmarkStart w:id="305" w:name="_Ref369699517"/>
      <w:bookmarkStart w:id="306" w:name="_Ref369699523"/>
      <w:bookmarkStart w:id="307" w:name="_Toc526255310"/>
      <w:r>
        <w:t>Gestures</w:t>
      </w:r>
      <w:bookmarkEnd w:id="303"/>
      <w:bookmarkEnd w:id="304"/>
      <w:bookmarkEnd w:id="305"/>
      <w:bookmarkEnd w:id="306"/>
      <w:r>
        <w:t xml:space="preserve"> and non-linear movements</w:t>
      </w:r>
      <w:bookmarkEnd w:id="307"/>
    </w:p>
    <w:p w14:paraId="70BCC60A" w14:textId="77777777" w:rsidR="00722406" w:rsidRPr="000C46B6" w:rsidRDefault="00722406" w:rsidP="00722406">
      <w:r>
        <w:t xml:space="preserve">This section covers gestures and non-linear movements in DUT coordinate system. </w:t>
      </w:r>
    </w:p>
    <w:p w14:paraId="150656D6" w14:textId="77777777" w:rsidR="00722406" w:rsidRDefault="00722406" w:rsidP="004858A7">
      <w:pPr>
        <w:pStyle w:val="Heading2"/>
        <w:numPr>
          <w:ilvl w:val="1"/>
          <w:numId w:val="11"/>
        </w:numPr>
      </w:pPr>
      <w:bookmarkStart w:id="308" w:name="_Ref369789414"/>
      <w:bookmarkStart w:id="309" w:name="_Toc526255311"/>
      <w:r>
        <w:t>Tap</w:t>
      </w:r>
      <w:bookmarkEnd w:id="308"/>
      <w:bookmarkEnd w:id="309"/>
    </w:p>
    <w:p w14:paraId="2F3E041E" w14:textId="54EE8A53" w:rsidR="00722406" w:rsidRDefault="00722406" w:rsidP="00722406">
      <w:r>
        <w:t>Moves finger on top of the given position (#1) and taps the panel once. User can define duration how long the finger is touching the panel in milliseconds.</w:t>
      </w:r>
    </w:p>
    <w:p w14:paraId="7930CB76" w14:textId="7E67F6F9" w:rsidR="00722406" w:rsidRDefault="00C45D04" w:rsidP="00722406">
      <w:r>
        <w:t>To tap some distance above or below DUT surface, user can specify “clearance” value in millimeters. Negative clearance taps below surface and it is intended to be used with robots that have spring loaded effector.</w:t>
      </w:r>
    </w:p>
    <w:p w14:paraId="5FFA6287" w14:textId="77777777" w:rsidR="00722406" w:rsidRDefault="00722406" w:rsidP="00722406">
      <w:r>
        <w:t>When the gesture is completed, the finger is on "Base level" (#4) as it was before the execution (#1).</w:t>
      </w:r>
    </w:p>
    <w:p w14:paraId="23A2CE34" w14:textId="77777777" w:rsidR="00722406" w:rsidRDefault="00722406" w:rsidP="00722406"/>
    <w:p w14:paraId="37CD6FB7" w14:textId="08BC71F0" w:rsidR="00722406" w:rsidRDefault="00D87AEA" w:rsidP="00722406">
      <w:pPr>
        <w:keepNext/>
      </w:pPr>
      <w:r>
        <w:rPr>
          <w:noProof/>
          <w:lang w:val="fi-FI" w:eastAsia="fi-FI"/>
        </w:rPr>
        <w:lastRenderedPageBreak/>
        <mc:AlternateContent>
          <mc:Choice Requires="wps">
            <w:drawing>
              <wp:anchor distT="0" distB="0" distL="114300" distR="114300" simplePos="0" relativeHeight="251720704" behindDoc="0" locked="0" layoutInCell="1" allowOverlap="1" wp14:anchorId="7C5055BE" wp14:editId="4F72756F">
                <wp:simplePos x="0" y="0"/>
                <wp:positionH relativeFrom="column">
                  <wp:posOffset>53340</wp:posOffset>
                </wp:positionH>
                <wp:positionV relativeFrom="paragraph">
                  <wp:posOffset>0</wp:posOffset>
                </wp:positionV>
                <wp:extent cx="5337810" cy="1403985"/>
                <wp:effectExtent l="0" t="0" r="0" b="7620"/>
                <wp:wrapTopAndBottom/>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37810" cy="1403985"/>
                        </a:xfrm>
                        <a:prstGeom prst="rect">
                          <a:avLst/>
                        </a:prstGeom>
                        <a:solidFill>
                          <a:srgbClr val="FFFFFF"/>
                        </a:solidFill>
                        <a:ln w="9525">
                          <a:noFill/>
                          <a:miter lim="800000"/>
                          <a:headEnd/>
                          <a:tailEnd/>
                        </a:ln>
                      </wps:spPr>
                      <wps:txbx>
                        <w:txbxContent>
                          <w:p w14:paraId="5F14BD99" w14:textId="77777777" w:rsidR="00CD5111" w:rsidRPr="009D0449" w:rsidRDefault="00CD5111" w:rsidP="00722406">
                            <w:pPr>
                              <w:rPr>
                                <w:rFonts w:ascii="Courier New" w:hAnsi="Courier New" w:cs="Courier New"/>
                              </w:rPr>
                            </w:pPr>
                            <w:r w:rsidRPr="009D0449">
                              <w:rPr>
                                <w:rFonts w:ascii="Courier New" w:hAnsi="Courier New" w:cs="Courier New"/>
                              </w:rPr>
                              <w:t xml:space="preserve">        Start</w:t>
                            </w:r>
                            <w:proofErr w:type="gramStart"/>
                            <w:r w:rsidRPr="009D0449">
                              <w:rPr>
                                <w:rFonts w:ascii="Courier New" w:hAnsi="Courier New" w:cs="Courier New"/>
                              </w:rPr>
                              <w:t xml:space="preserve">   [</w:t>
                            </w:r>
                            <w:proofErr w:type="gramEnd"/>
                            <w:r w:rsidRPr="009D0449">
                              <w:rPr>
                                <w:rFonts w:ascii="Courier New" w:hAnsi="Courier New" w:cs="Courier New"/>
                              </w:rPr>
                              <w:t xml:space="preserve">Base]  --&gt; 1        4 &lt;-- Ready [Base] </w:t>
                            </w:r>
                          </w:p>
                          <w:p w14:paraId="39BA8FAB" w14:textId="77777777" w:rsidR="00CD5111" w:rsidRPr="009D0449" w:rsidRDefault="00CD5111" w:rsidP="00722406">
                            <w:pPr>
                              <w:rPr>
                                <w:rFonts w:ascii="Courier New" w:hAnsi="Courier New" w:cs="Courier New"/>
                              </w:rPr>
                            </w:pPr>
                            <w:r w:rsidRPr="009D0449">
                              <w:rPr>
                                <w:rFonts w:ascii="Courier New" w:hAnsi="Courier New" w:cs="Courier New"/>
                              </w:rPr>
                              <w:t xml:space="preserve">                            |        |</w:t>
                            </w:r>
                          </w:p>
                          <w:p w14:paraId="45265AFA" w14:textId="77777777" w:rsidR="00CD5111" w:rsidRPr="009D0449" w:rsidRDefault="00CD5111" w:rsidP="00722406">
                            <w:pPr>
                              <w:rPr>
                                <w:rFonts w:ascii="Courier New" w:hAnsi="Courier New" w:cs="Courier New"/>
                              </w:rPr>
                            </w:pPr>
                            <w:r w:rsidRPr="009D0449">
                              <w:rPr>
                                <w:rFonts w:ascii="Courier New" w:hAnsi="Courier New" w:cs="Courier New"/>
                              </w:rPr>
                              <w:t xml:space="preserve">                            |        |</w:t>
                            </w:r>
                          </w:p>
                          <w:p w14:paraId="6B7D0A13" w14:textId="77777777" w:rsidR="00CD5111" w:rsidRPr="009D0449" w:rsidRDefault="00CD5111" w:rsidP="00722406">
                            <w:pPr>
                              <w:rPr>
                                <w:rFonts w:ascii="Courier New" w:hAnsi="Courier New" w:cs="Courier New"/>
                              </w:rPr>
                            </w:pPr>
                            <w:r w:rsidRPr="009D0449">
                              <w:rPr>
                                <w:rFonts w:ascii="Courier New" w:hAnsi="Courier New" w:cs="Courier New"/>
                              </w:rPr>
                              <w:t xml:space="preserve">                            |        | </w:t>
                            </w:r>
                          </w:p>
                          <w:p w14:paraId="36F87244" w14:textId="77777777" w:rsidR="00CD5111" w:rsidRPr="009D0449" w:rsidRDefault="00CD5111" w:rsidP="00722406">
                            <w:pPr>
                              <w:rPr>
                                <w:rFonts w:ascii="Courier New" w:hAnsi="Courier New" w:cs="Courier New"/>
                              </w:rPr>
                            </w:pPr>
                            <w:r w:rsidRPr="009D0449">
                              <w:rPr>
                                <w:rFonts w:ascii="Courier New" w:hAnsi="Courier New" w:cs="Courier New"/>
                              </w:rPr>
                              <w:t xml:space="preserve">                            |        |</w:t>
                            </w:r>
                          </w:p>
                          <w:p w14:paraId="74445BD0" w14:textId="77777777" w:rsidR="00CD5111" w:rsidRPr="009D0449" w:rsidRDefault="00CD5111" w:rsidP="00722406">
                            <w:pPr>
                              <w:rPr>
                                <w:rFonts w:ascii="Courier New" w:hAnsi="Courier New" w:cs="Courier New"/>
                              </w:rPr>
                            </w:pPr>
                            <w:r w:rsidRPr="009D0449">
                              <w:rPr>
                                <w:rFonts w:ascii="Courier New" w:hAnsi="Courier New" w:cs="Courier New"/>
                              </w:rPr>
                              <w:t xml:space="preserve">                            |        |</w:t>
                            </w:r>
                          </w:p>
                          <w:p w14:paraId="7D8334D8" w14:textId="77777777" w:rsidR="00CD5111" w:rsidRPr="009D0449" w:rsidRDefault="00CD5111" w:rsidP="00722406">
                            <w:pPr>
                              <w:rPr>
                                <w:rFonts w:ascii="Courier New" w:hAnsi="Courier New" w:cs="Courier New"/>
                              </w:rPr>
                            </w:pPr>
                            <w:r w:rsidRPr="009D0449">
                              <w:rPr>
                                <w:rFonts w:ascii="Courier New" w:hAnsi="Courier New" w:cs="Courier New"/>
                              </w:rPr>
                              <w:t xml:space="preserve">                DUT     --&gt; +========+=====                 </w:t>
                            </w:r>
                          </w:p>
                          <w:p w14:paraId="2D8F2D18" w14:textId="77777777" w:rsidR="00CD5111" w:rsidRPr="009D0449" w:rsidRDefault="00CD5111" w:rsidP="00722406">
                            <w:pPr>
                              <w:rPr>
                                <w:rFonts w:ascii="Courier New" w:hAnsi="Courier New" w:cs="Courier New"/>
                              </w:rPr>
                            </w:pPr>
                            <w:r w:rsidRPr="009D0449">
                              <w:rPr>
                                <w:rFonts w:ascii="Courier New" w:hAnsi="Courier New" w:cs="Courier New"/>
                              </w:rPr>
                              <w:t xml:space="preserve">                            |        | </w:t>
                            </w:r>
                          </w:p>
                          <w:p w14:paraId="68C1B77A" w14:textId="77777777" w:rsidR="00CD5111" w:rsidRPr="009D0449" w:rsidRDefault="00CD5111" w:rsidP="00722406">
                            <w:pPr>
                              <w:rPr>
                                <w:rFonts w:ascii="Courier New" w:hAnsi="Courier New" w:cs="Courier New"/>
                              </w:rPr>
                            </w:pPr>
                            <w:r w:rsidRPr="009D0449">
                              <w:rPr>
                                <w:rFonts w:ascii="Courier New" w:hAnsi="Courier New" w:cs="Courier New"/>
                              </w:rPr>
                              <w:t xml:space="preserve">                [Touch] --&gt; 2--------3</w:t>
                            </w:r>
                          </w:p>
                          <w:p w14:paraId="6AA8A147" w14:textId="77777777" w:rsidR="00CD5111" w:rsidRDefault="00CD5111" w:rsidP="00722406">
                            <w:r w:rsidRPr="009D0449">
                              <w:rPr>
                                <w:rFonts w:ascii="Courier New" w:hAnsi="Courier New" w:cs="Courier New"/>
                              </w:rPr>
                              <w:t xml:space="preserve">                             duration</w:t>
                            </w:r>
                          </w:p>
                        </w:txbxContent>
                      </wps:txbx>
                      <wps:bodyPr rot="0" vert="horz" wrap="square" lIns="91440" tIns="45720" rIns="91440" bIns="45720" anchor="t" anchorCtr="0">
                        <a:spAutoFit/>
                      </wps:bodyPr>
                    </wps:wsp>
                  </a:graphicData>
                </a:graphic>
              </wp:anchor>
            </w:drawing>
          </mc:Choice>
          <mc:Fallback>
            <w:pict>
              <v:shape w14:anchorId="7C5055BE" id="Text Box 2" o:spid="_x0000_s1027" type="#_x0000_t202" style="position:absolute;margin-left:4.2pt;margin-top:0;width:420.3pt;height:110.5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" stroked="f">
                <v:textbox style="mso-fit-shape-to-text:t">
                  <w:txbxContent>
                    <w:p w14:paraId="5F14BD99" w14:textId="77777777" w:rsidR="00CD5111" w:rsidRPr="009D0449" w:rsidRDefault="00CD5111" w:rsidP="00722406">
                      <w:pPr>
                        <w:rPr>
                          <w:rFonts w:ascii="Courier New" w:hAnsi="Courier New" w:cs="Courier New"/>
                        </w:rPr>
                      </w:pPr>
                      <w:r w:rsidRPr="009D0449">
                        <w:rPr>
                          <w:rFonts w:ascii="Courier New" w:hAnsi="Courier New" w:cs="Courier New"/>
                        </w:rPr>
                        <w:t xml:space="preserve">        Start</w:t>
                      </w:r>
                      <w:proofErr w:type="gramStart"/>
                      <w:r w:rsidRPr="009D0449">
                        <w:rPr>
                          <w:rFonts w:ascii="Courier New" w:hAnsi="Courier New" w:cs="Courier New"/>
                        </w:rPr>
                        <w:t xml:space="preserve">   [</w:t>
                      </w:r>
                      <w:proofErr w:type="gramEnd"/>
                      <w:r w:rsidRPr="009D0449">
                        <w:rPr>
                          <w:rFonts w:ascii="Courier New" w:hAnsi="Courier New" w:cs="Courier New"/>
                        </w:rPr>
                        <w:t xml:space="preserve">Base]  --&gt; 1        4 &lt;-- Ready [Base] </w:t>
                      </w:r>
                    </w:p>
                    <w:p w14:paraId="39BA8FAB" w14:textId="77777777" w:rsidR="00CD5111" w:rsidRPr="009D0449" w:rsidRDefault="00CD5111" w:rsidP="00722406">
                      <w:pPr>
                        <w:rPr>
                          <w:rFonts w:ascii="Courier New" w:hAnsi="Courier New" w:cs="Courier New"/>
                        </w:rPr>
                      </w:pPr>
                      <w:r w:rsidRPr="009D0449">
                        <w:rPr>
                          <w:rFonts w:ascii="Courier New" w:hAnsi="Courier New" w:cs="Courier New"/>
                        </w:rPr>
                        <w:t xml:space="preserve">                            |        |</w:t>
                      </w:r>
                    </w:p>
                    <w:p w14:paraId="45265AFA" w14:textId="77777777" w:rsidR="00CD5111" w:rsidRPr="009D0449" w:rsidRDefault="00CD5111" w:rsidP="00722406">
                      <w:pPr>
                        <w:rPr>
                          <w:rFonts w:ascii="Courier New" w:hAnsi="Courier New" w:cs="Courier New"/>
                        </w:rPr>
                      </w:pPr>
                      <w:r w:rsidRPr="009D0449">
                        <w:rPr>
                          <w:rFonts w:ascii="Courier New" w:hAnsi="Courier New" w:cs="Courier New"/>
                        </w:rPr>
                        <w:t xml:space="preserve">                            |        |</w:t>
                      </w:r>
                    </w:p>
                    <w:p w14:paraId="6B7D0A13" w14:textId="77777777" w:rsidR="00CD5111" w:rsidRPr="009D0449" w:rsidRDefault="00CD5111" w:rsidP="00722406">
                      <w:pPr>
                        <w:rPr>
                          <w:rFonts w:ascii="Courier New" w:hAnsi="Courier New" w:cs="Courier New"/>
                        </w:rPr>
                      </w:pPr>
                      <w:r w:rsidRPr="009D0449">
                        <w:rPr>
                          <w:rFonts w:ascii="Courier New" w:hAnsi="Courier New" w:cs="Courier New"/>
                        </w:rPr>
                        <w:t xml:space="preserve">                            |        | </w:t>
                      </w:r>
                    </w:p>
                    <w:p w14:paraId="36F87244" w14:textId="77777777" w:rsidR="00CD5111" w:rsidRPr="009D0449" w:rsidRDefault="00CD5111" w:rsidP="00722406">
                      <w:pPr>
                        <w:rPr>
                          <w:rFonts w:ascii="Courier New" w:hAnsi="Courier New" w:cs="Courier New"/>
                        </w:rPr>
                      </w:pPr>
                      <w:r w:rsidRPr="009D0449">
                        <w:rPr>
                          <w:rFonts w:ascii="Courier New" w:hAnsi="Courier New" w:cs="Courier New"/>
                        </w:rPr>
                        <w:t xml:space="preserve">                            |        |</w:t>
                      </w:r>
                    </w:p>
                    <w:p w14:paraId="74445BD0" w14:textId="77777777" w:rsidR="00CD5111" w:rsidRPr="009D0449" w:rsidRDefault="00CD5111" w:rsidP="00722406">
                      <w:pPr>
                        <w:rPr>
                          <w:rFonts w:ascii="Courier New" w:hAnsi="Courier New" w:cs="Courier New"/>
                        </w:rPr>
                      </w:pPr>
                      <w:r w:rsidRPr="009D0449">
                        <w:rPr>
                          <w:rFonts w:ascii="Courier New" w:hAnsi="Courier New" w:cs="Courier New"/>
                        </w:rPr>
                        <w:t xml:space="preserve">                            |        |</w:t>
                      </w:r>
                    </w:p>
                    <w:p w14:paraId="7D8334D8" w14:textId="77777777" w:rsidR="00CD5111" w:rsidRPr="009D0449" w:rsidRDefault="00CD5111" w:rsidP="00722406">
                      <w:pPr>
                        <w:rPr>
                          <w:rFonts w:ascii="Courier New" w:hAnsi="Courier New" w:cs="Courier New"/>
                        </w:rPr>
                      </w:pPr>
                      <w:r w:rsidRPr="009D0449">
                        <w:rPr>
                          <w:rFonts w:ascii="Courier New" w:hAnsi="Courier New" w:cs="Courier New"/>
                        </w:rPr>
                        <w:t xml:space="preserve">                DUT     --&gt; +========+=====                 </w:t>
                      </w:r>
                    </w:p>
                    <w:p w14:paraId="2D8F2D18" w14:textId="77777777" w:rsidR="00CD5111" w:rsidRPr="009D0449" w:rsidRDefault="00CD5111" w:rsidP="00722406">
                      <w:pPr>
                        <w:rPr>
                          <w:rFonts w:ascii="Courier New" w:hAnsi="Courier New" w:cs="Courier New"/>
                        </w:rPr>
                      </w:pPr>
                      <w:r w:rsidRPr="009D0449">
                        <w:rPr>
                          <w:rFonts w:ascii="Courier New" w:hAnsi="Courier New" w:cs="Courier New"/>
                        </w:rPr>
                        <w:t xml:space="preserve">                            |        | </w:t>
                      </w:r>
                    </w:p>
                    <w:p w14:paraId="68C1B77A" w14:textId="77777777" w:rsidR="00CD5111" w:rsidRPr="009D0449" w:rsidRDefault="00CD5111" w:rsidP="00722406">
                      <w:pPr>
                        <w:rPr>
                          <w:rFonts w:ascii="Courier New" w:hAnsi="Courier New" w:cs="Courier New"/>
                        </w:rPr>
                      </w:pPr>
                      <w:r w:rsidRPr="009D0449">
                        <w:rPr>
                          <w:rFonts w:ascii="Courier New" w:hAnsi="Courier New" w:cs="Courier New"/>
                        </w:rPr>
                        <w:t xml:space="preserve">                [Touch] --&gt; 2--------3</w:t>
                      </w:r>
                    </w:p>
                    <w:p w14:paraId="6AA8A147" w14:textId="77777777" w:rsidR="00CD5111" w:rsidRDefault="00CD5111" w:rsidP="00722406">
                      <w:r w:rsidRPr="009D0449">
                        <w:rPr>
                          <w:rFonts w:ascii="Courier New" w:hAnsi="Courier New" w:cs="Courier New"/>
                        </w:rPr>
                        <w:t xml:space="preserve">                             duration</w:t>
                      </w:r>
                    </w:p>
                  </w:txbxContent>
                </v:textbox>
                <w10:wrap type="topAndBottom"/>
              </v:shape>
            </w:pict>
          </mc:Fallback>
        </mc:AlternateContent>
      </w:r>
    </w:p>
    <w:p w14:paraId="7C61AB71" w14:textId="199522FA" w:rsidR="00722406" w:rsidRDefault="00722406" w:rsidP="00973ECD">
      <w:pPr>
        <w:pStyle w:val="Caption"/>
      </w:pPr>
      <w:r>
        <w:t xml:space="preserve">Figure </w:t>
      </w:r>
      <w:r w:rsidR="00272A1A">
        <w:rPr>
          <w:noProof/>
        </w:rPr>
        <w:fldChar w:fldCharType="begin"/>
      </w:r>
      <w:r w:rsidR="00272A1A">
        <w:rPr>
          <w:noProof/>
        </w:rPr>
        <w:instrText xml:space="preserve"> SEQ Figure \* ARABIC </w:instrText>
      </w:r>
      <w:r w:rsidR="00272A1A">
        <w:rPr>
          <w:noProof/>
        </w:rPr>
        <w:fldChar w:fldCharType="separate"/>
      </w:r>
      <w:r w:rsidR="00B9315C">
        <w:rPr>
          <w:noProof/>
        </w:rPr>
        <w:t>3</w:t>
      </w:r>
      <w:r w:rsidR="00272A1A">
        <w:rPr>
          <w:noProof/>
        </w:rPr>
        <w:fldChar w:fldCharType="end"/>
      </w:r>
      <w:r>
        <w:t>: Tap gesture z-coordinate in relation to time.</w:t>
      </w:r>
    </w:p>
    <w:p w14:paraId="6F37B5D9" w14:textId="77777777" w:rsidR="00722406" w:rsidRDefault="00722406" w:rsidP="004858A7">
      <w:pPr>
        <w:pStyle w:val="Heading2"/>
        <w:numPr>
          <w:ilvl w:val="1"/>
          <w:numId w:val="11"/>
        </w:numPr>
      </w:pPr>
      <w:bookmarkStart w:id="310" w:name="_Ref369789471"/>
      <w:bookmarkStart w:id="311" w:name="_Toc526255312"/>
      <w:r>
        <w:t>Swipe</w:t>
      </w:r>
      <w:bookmarkEnd w:id="310"/>
      <w:bookmarkEnd w:id="311"/>
    </w:p>
    <w:p w14:paraId="47482AE9" w14:textId="77777777" w:rsidR="00722406" w:rsidRDefault="00722406" w:rsidP="00722406">
      <w:r>
        <w:t xml:space="preserve">A swipe gesture is movement along DUT panel between two user defined points. Start point is the position where the finger touches the panel. </w:t>
      </w:r>
      <w:proofErr w:type="gramStart"/>
      <w:r>
        <w:t>End point</w:t>
      </w:r>
      <w:proofErr w:type="gramEnd"/>
      <w:r>
        <w:t xml:space="preserve"> is the one where the finger is lifted again. During the gesture robot performs 'U' character type of movement where the corner radius can be given as a parameter.</w:t>
      </w:r>
    </w:p>
    <w:p w14:paraId="36A307D5" w14:textId="0D9AAE81" w:rsidR="00722406" w:rsidRDefault="00722406" w:rsidP="00722406">
      <w:r>
        <w:t>At the beginning of the gesture (#1), the finger is moved on top of the given start position. Because of the shape of the gesture the finger is slightly dispositional to compensate the delta caused by the corner radius of the movement. When approaching DUT surface, robot starts to make arch on Hover level (#2). When leaving DUT surface robot arches to Hover level (#5).</w:t>
      </w:r>
    </w:p>
    <w:p w14:paraId="27705265" w14:textId="251BBFFB" w:rsidR="00722406" w:rsidRDefault="00722406" w:rsidP="00722406">
      <w:r>
        <w:t>The movement ends to the same level (#6) from where the movement was started.</w:t>
      </w:r>
    </w:p>
    <w:p w14:paraId="1B15A245" w14:textId="2EAA536A" w:rsidR="00722406" w:rsidRDefault="00722406" w:rsidP="00722406">
      <w:r>
        <w:t xml:space="preserve">When the gesture is completed, the finger is located on top of the given </w:t>
      </w:r>
      <w:proofErr w:type="gramStart"/>
      <w:r>
        <w:t>end point</w:t>
      </w:r>
      <w:proofErr w:type="gramEnd"/>
      <w:r>
        <w:t xml:space="preserve"> and the finger is lifted to 'Base' level of z-axis.</w:t>
      </w:r>
    </w:p>
    <w:p w14:paraId="27FEDFAC" w14:textId="1F7C1867" w:rsidR="00722406" w:rsidRDefault="00EE6B04" w:rsidP="00722406">
      <w:pPr>
        <w:keepNext/>
      </w:pPr>
      <w:r>
        <w:rPr>
          <w:noProof/>
          <w:lang w:val="fi-FI" w:eastAsia="fi-FI"/>
        </w:rPr>
        <mc:AlternateContent>
          <mc:Choice Requires="wps">
            <w:drawing>
              <wp:anchor distT="0" distB="0" distL="114300" distR="114300" simplePos="0" relativeHeight="251715584" behindDoc="0" locked="0" layoutInCell="1" allowOverlap="1" wp14:anchorId="2F1D29FC" wp14:editId="5FDF51C2">
                <wp:simplePos x="0" y="0"/>
                <wp:positionH relativeFrom="margin">
                  <wp:posOffset>-6350</wp:posOffset>
                </wp:positionH>
                <wp:positionV relativeFrom="paragraph">
                  <wp:posOffset>274320</wp:posOffset>
                </wp:positionV>
                <wp:extent cx="5238750" cy="1403985"/>
                <wp:effectExtent l="0" t="0" r="0" b="0"/>
                <wp:wrapTopAndBottom/>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38750" cy="1403985"/>
                        </a:xfrm>
                        <a:prstGeom prst="rect">
                          <a:avLst/>
                        </a:prstGeom>
                        <a:solidFill>
                          <a:srgbClr val="FFFFFF"/>
                        </a:solidFill>
                        <a:ln w="9525">
                          <a:noFill/>
                          <a:miter lim="800000"/>
                          <a:headEnd/>
                          <a:tailEnd/>
                        </a:ln>
                      </wps:spPr>
                      <wps:txbx>
                        <w:txbxContent>
                          <w:p w14:paraId="790A4DC8" w14:textId="77777777" w:rsidR="00CD5111" w:rsidRPr="003977A3" w:rsidRDefault="00CD5111" w:rsidP="00722406">
                            <w:pPr>
                              <w:rPr>
                                <w:rFonts w:ascii="Courier New" w:hAnsi="Courier New" w:cs="Courier New"/>
                              </w:rPr>
                            </w:pPr>
                            <w:r w:rsidRPr="003977A3">
                              <w:rPr>
                                <w:rFonts w:ascii="Courier New" w:hAnsi="Courier New" w:cs="Courier New"/>
                              </w:rPr>
                              <w:t xml:space="preserve">        </w:t>
                            </w:r>
                            <w:r>
                              <w:rPr>
                                <w:rFonts w:ascii="Courier New" w:hAnsi="Courier New" w:cs="Courier New"/>
                              </w:rPr>
                              <w:t>Start</w:t>
                            </w:r>
                            <w:proofErr w:type="gramStart"/>
                            <w:r>
                              <w:rPr>
                                <w:rFonts w:ascii="Courier New" w:hAnsi="Courier New" w:cs="Courier New"/>
                              </w:rPr>
                              <w:t xml:space="preserve">   [</w:t>
                            </w:r>
                            <w:proofErr w:type="gramEnd"/>
                            <w:r>
                              <w:rPr>
                                <w:rFonts w:ascii="Courier New" w:hAnsi="Courier New" w:cs="Courier New"/>
                              </w:rPr>
                              <w:t xml:space="preserve">Base]  --&gt;  1    </w:t>
                            </w:r>
                            <w:r w:rsidRPr="003977A3">
                              <w:rPr>
                                <w:rFonts w:ascii="Courier New" w:hAnsi="Courier New" w:cs="Courier New"/>
                              </w:rPr>
                              <w:t xml:space="preserve"> </w:t>
                            </w:r>
                            <w:r>
                              <w:rPr>
                                <w:rFonts w:ascii="Courier New" w:hAnsi="Courier New" w:cs="Courier New"/>
                              </w:rPr>
                              <w:t xml:space="preserve">     </w:t>
                            </w:r>
                            <w:r w:rsidRPr="003977A3">
                              <w:rPr>
                                <w:rFonts w:ascii="Courier New" w:hAnsi="Courier New" w:cs="Courier New"/>
                              </w:rPr>
                              <w:t xml:space="preserve">   End</w:t>
                            </w:r>
                            <w:r w:rsidRPr="003977A3">
                              <w:rPr>
                                <w:rFonts w:ascii="Courier New" w:hAnsi="Courier New" w:cs="Courier New"/>
                                <w:b/>
                              </w:rPr>
                              <w:t xml:space="preserve"> </w:t>
                            </w:r>
                            <w:r w:rsidRPr="003977A3">
                              <w:rPr>
                                <w:rFonts w:ascii="Courier New" w:hAnsi="Courier New" w:cs="Courier New"/>
                              </w:rPr>
                              <w:t>-</w:t>
                            </w:r>
                            <w:r>
                              <w:rPr>
                                <w:rFonts w:ascii="Courier New" w:hAnsi="Courier New" w:cs="Courier New"/>
                              </w:rPr>
                              <w:t>-</w:t>
                            </w:r>
                            <w:r w:rsidRPr="003977A3">
                              <w:rPr>
                                <w:rFonts w:ascii="Courier New" w:hAnsi="Courier New" w:cs="Courier New"/>
                              </w:rPr>
                              <w:t xml:space="preserve">&gt; </w:t>
                            </w:r>
                            <w:r>
                              <w:rPr>
                                <w:rFonts w:ascii="Courier New" w:hAnsi="Courier New" w:cs="Courier New"/>
                              </w:rPr>
                              <w:t xml:space="preserve"> </w:t>
                            </w:r>
                            <w:r w:rsidRPr="003977A3">
                              <w:rPr>
                                <w:rFonts w:ascii="Courier New" w:hAnsi="Courier New" w:cs="Courier New"/>
                              </w:rPr>
                              <w:t xml:space="preserve">6 [Base] </w:t>
                            </w:r>
                          </w:p>
                          <w:p w14:paraId="1B56F8FB" w14:textId="77777777" w:rsidR="00CD5111" w:rsidRPr="003977A3" w:rsidRDefault="00CD5111" w:rsidP="00722406">
                            <w:pPr>
                              <w:rPr>
                                <w:rFonts w:ascii="Courier New" w:hAnsi="Courier New" w:cs="Courier New"/>
                              </w:rPr>
                            </w:pPr>
                            <w:r w:rsidRPr="003977A3">
                              <w:rPr>
                                <w:rFonts w:ascii="Courier New" w:hAnsi="Courier New" w:cs="Courier New"/>
                              </w:rPr>
                              <w:t xml:space="preserve">                             |                      |  </w:t>
                            </w:r>
                          </w:p>
                          <w:p w14:paraId="729A6A74" w14:textId="77777777" w:rsidR="00CD5111" w:rsidRPr="003977A3" w:rsidRDefault="00CD5111" w:rsidP="00722406">
                            <w:pPr>
                              <w:rPr>
                                <w:rFonts w:ascii="Courier New" w:hAnsi="Courier New" w:cs="Courier New"/>
                              </w:rPr>
                            </w:pPr>
                            <w:r w:rsidRPr="003977A3">
                              <w:rPr>
                                <w:rFonts w:ascii="Courier New" w:hAnsi="Courier New" w:cs="Courier New"/>
                              </w:rPr>
                              <w:t xml:space="preserve">                             |                      |</w:t>
                            </w:r>
                          </w:p>
                          <w:p w14:paraId="28F2E9F7" w14:textId="77777777" w:rsidR="00CD5111" w:rsidRPr="003977A3" w:rsidRDefault="00CD5111" w:rsidP="00722406">
                            <w:pPr>
                              <w:rPr>
                                <w:rFonts w:ascii="Courier New" w:hAnsi="Courier New" w:cs="Courier New"/>
                              </w:rPr>
                            </w:pPr>
                            <w:r w:rsidRPr="003977A3">
                              <w:rPr>
                                <w:rFonts w:ascii="Courier New" w:hAnsi="Courier New" w:cs="Courier New"/>
                              </w:rPr>
                              <w:t xml:space="preserve">                             |                      | </w:t>
                            </w:r>
                          </w:p>
                          <w:p w14:paraId="0A066C18" w14:textId="77777777" w:rsidR="00CD5111" w:rsidRPr="003977A3" w:rsidRDefault="00CD5111" w:rsidP="00722406">
                            <w:pPr>
                              <w:rPr>
                                <w:rFonts w:ascii="Courier New" w:hAnsi="Courier New" w:cs="Courier New"/>
                              </w:rPr>
                            </w:pPr>
                            <w:r w:rsidRPr="003977A3">
                              <w:rPr>
                                <w:rFonts w:ascii="Courier New" w:hAnsi="Courier New" w:cs="Courier New"/>
                              </w:rPr>
                              <w:t xml:space="preserve">              [Hover] --</w:t>
                            </w:r>
                            <w:proofErr w:type="gramStart"/>
                            <w:r w:rsidRPr="003977A3">
                              <w:rPr>
                                <w:rFonts w:ascii="Courier New" w:hAnsi="Courier New" w:cs="Courier New"/>
                              </w:rPr>
                              <w:t>&gt;  2</w:t>
                            </w:r>
                            <w:proofErr w:type="gramEnd"/>
                            <w:r w:rsidRPr="003977A3">
                              <w:rPr>
                                <w:rFonts w:ascii="Courier New" w:hAnsi="Courier New" w:cs="Courier New"/>
                              </w:rPr>
                              <w:t xml:space="preserve"> | from              to | 5   </w:t>
                            </w:r>
                          </w:p>
                          <w:p w14:paraId="336D9382" w14:textId="77777777" w:rsidR="00CD5111" w:rsidRPr="003977A3" w:rsidRDefault="00CD5111" w:rsidP="00722406">
                            <w:pPr>
                              <w:rPr>
                                <w:rFonts w:ascii="Courier New" w:hAnsi="Courier New" w:cs="Courier New"/>
                              </w:rPr>
                            </w:pPr>
                            <w:r w:rsidRPr="003977A3">
                              <w:rPr>
                                <w:rFonts w:ascii="Courier New" w:hAnsi="Courier New" w:cs="Courier New"/>
                              </w:rPr>
                              <w:t xml:space="preserve">                              \v                  v/    </w:t>
                            </w:r>
                          </w:p>
                          <w:p w14:paraId="0DC0C450" w14:textId="77777777" w:rsidR="00CD5111" w:rsidRPr="003977A3" w:rsidRDefault="00CD5111" w:rsidP="00722406">
                            <w:pPr>
                              <w:rPr>
                                <w:rFonts w:ascii="Courier New" w:hAnsi="Courier New" w:cs="Courier New"/>
                              </w:rPr>
                            </w:pPr>
                            <w:r w:rsidRPr="003977A3">
                              <w:rPr>
                                <w:rFonts w:ascii="Courier New" w:hAnsi="Courier New" w:cs="Courier New"/>
                              </w:rPr>
                              <w:t xml:space="preserve">                DUT     --</w:t>
                            </w:r>
                            <w:proofErr w:type="gramStart"/>
                            <w:r w:rsidRPr="003977A3">
                              <w:rPr>
                                <w:rFonts w:ascii="Courier New" w:hAnsi="Courier New" w:cs="Courier New"/>
                              </w:rPr>
                              <w:t>&gt;  =</w:t>
                            </w:r>
                            <w:proofErr w:type="gramEnd"/>
                            <w:r w:rsidRPr="003977A3">
                              <w:rPr>
                                <w:rFonts w:ascii="Courier New" w:hAnsi="Courier New" w:cs="Courier New"/>
                              </w:rPr>
                              <w:t xml:space="preserve">=+==================+===                    </w:t>
                            </w:r>
                          </w:p>
                          <w:p w14:paraId="3737DB9F" w14:textId="77777777" w:rsidR="00CD5111" w:rsidRDefault="00CD5111" w:rsidP="00722406">
                            <w:pPr>
                              <w:rPr>
                                <w:rFonts w:ascii="Courier New" w:hAnsi="Courier New" w:cs="Courier New"/>
                              </w:rPr>
                            </w:pPr>
                            <w:r w:rsidRPr="003977A3">
                              <w:rPr>
                                <w:rFonts w:ascii="Courier New" w:hAnsi="Courier New" w:cs="Courier New"/>
                              </w:rPr>
                              <w:t xml:space="preserve">                [Touch] --&gt;     `3--------------4´  </w:t>
                            </w:r>
                          </w:p>
                          <w:p w14:paraId="74F14331" w14:textId="77777777" w:rsidR="00CD5111" w:rsidRPr="003977A3" w:rsidRDefault="00CD5111" w:rsidP="00722406">
                            <w:pPr>
                              <w:rPr>
                                <w:rFonts w:ascii="Courier New" w:hAnsi="Courier New" w:cs="Courier New"/>
                              </w:rPr>
                            </w:pPr>
                            <w:r>
                              <w:rPr>
                                <w:rFonts w:ascii="Courier New" w:hAnsi="Courier New" w:cs="Courier New"/>
                              </w:rPr>
                              <w:t xml:space="preserve">                                     distance</w:t>
                            </w:r>
                          </w:p>
                        </w:txbxContent>
                      </wps:txbx>
                      <wps:bodyPr rot="0" vert="horz" wrap="square" lIns="91440" tIns="45720" rIns="91440" bIns="45720" anchor="t" anchorCtr="0">
                        <a:spAutoFit/>
                      </wps:bodyPr>
                    </wps:wsp>
                  </a:graphicData>
                </a:graphic>
              </wp:anchor>
            </w:drawing>
          </mc:Choice>
          <mc:Fallback>
            <w:pict>
              <v:shape w14:anchorId="2F1D29FC" id="_x0000_s1028" type="#_x0000_t202" style="position:absolute;margin-left:-.5pt;margin-top:21.6pt;width:412.5pt;height:110.55pt;z-index:25171558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" stroked="f">
                <v:textbox style="mso-fit-shape-to-text:t">
                  <w:txbxContent>
                    <w:p w14:paraId="790A4DC8" w14:textId="77777777" w:rsidR="00CD5111" w:rsidRPr="003977A3" w:rsidRDefault="00CD5111" w:rsidP="00722406">
                      <w:pPr>
                        <w:rPr>
                          <w:rFonts w:ascii="Courier New" w:hAnsi="Courier New" w:cs="Courier New"/>
                        </w:rPr>
                      </w:pPr>
                      <w:r w:rsidRPr="003977A3">
                        <w:rPr>
                          <w:rFonts w:ascii="Courier New" w:hAnsi="Courier New" w:cs="Courier New"/>
                        </w:rPr>
                        <w:t xml:space="preserve">        </w:t>
                      </w:r>
                      <w:r>
                        <w:rPr>
                          <w:rFonts w:ascii="Courier New" w:hAnsi="Courier New" w:cs="Courier New"/>
                        </w:rPr>
                        <w:t>Start</w:t>
                      </w:r>
                      <w:proofErr w:type="gramStart"/>
                      <w:r>
                        <w:rPr>
                          <w:rFonts w:ascii="Courier New" w:hAnsi="Courier New" w:cs="Courier New"/>
                        </w:rPr>
                        <w:t xml:space="preserve">   [</w:t>
                      </w:r>
                      <w:proofErr w:type="gramEnd"/>
                      <w:r>
                        <w:rPr>
                          <w:rFonts w:ascii="Courier New" w:hAnsi="Courier New" w:cs="Courier New"/>
                        </w:rPr>
                        <w:t xml:space="preserve">Base]  --&gt;  1    </w:t>
                      </w:r>
                      <w:r w:rsidRPr="003977A3">
                        <w:rPr>
                          <w:rFonts w:ascii="Courier New" w:hAnsi="Courier New" w:cs="Courier New"/>
                        </w:rPr>
                        <w:t xml:space="preserve"> </w:t>
                      </w:r>
                      <w:r>
                        <w:rPr>
                          <w:rFonts w:ascii="Courier New" w:hAnsi="Courier New" w:cs="Courier New"/>
                        </w:rPr>
                        <w:t xml:space="preserve">     </w:t>
                      </w:r>
                      <w:r w:rsidRPr="003977A3">
                        <w:rPr>
                          <w:rFonts w:ascii="Courier New" w:hAnsi="Courier New" w:cs="Courier New"/>
                        </w:rPr>
                        <w:t xml:space="preserve">   End</w:t>
                      </w:r>
                      <w:r w:rsidRPr="003977A3">
                        <w:rPr>
                          <w:rFonts w:ascii="Courier New" w:hAnsi="Courier New" w:cs="Courier New"/>
                          <w:b/>
                        </w:rPr>
                        <w:t xml:space="preserve"> </w:t>
                      </w:r>
                      <w:r w:rsidRPr="003977A3">
                        <w:rPr>
                          <w:rFonts w:ascii="Courier New" w:hAnsi="Courier New" w:cs="Courier New"/>
                        </w:rPr>
                        <w:t>-</w:t>
                      </w:r>
                      <w:r>
                        <w:rPr>
                          <w:rFonts w:ascii="Courier New" w:hAnsi="Courier New" w:cs="Courier New"/>
                        </w:rPr>
                        <w:t>-</w:t>
                      </w:r>
                      <w:r w:rsidRPr="003977A3">
                        <w:rPr>
                          <w:rFonts w:ascii="Courier New" w:hAnsi="Courier New" w:cs="Courier New"/>
                        </w:rPr>
                        <w:t xml:space="preserve">&gt; </w:t>
                      </w:r>
                      <w:r>
                        <w:rPr>
                          <w:rFonts w:ascii="Courier New" w:hAnsi="Courier New" w:cs="Courier New"/>
                        </w:rPr>
                        <w:t xml:space="preserve"> </w:t>
                      </w:r>
                      <w:r w:rsidRPr="003977A3">
                        <w:rPr>
                          <w:rFonts w:ascii="Courier New" w:hAnsi="Courier New" w:cs="Courier New"/>
                        </w:rPr>
                        <w:t xml:space="preserve">6 [Base] </w:t>
                      </w:r>
                    </w:p>
                    <w:p w14:paraId="1B56F8FB" w14:textId="77777777" w:rsidR="00CD5111" w:rsidRPr="003977A3" w:rsidRDefault="00CD5111" w:rsidP="00722406">
                      <w:pPr>
                        <w:rPr>
                          <w:rFonts w:ascii="Courier New" w:hAnsi="Courier New" w:cs="Courier New"/>
                        </w:rPr>
                      </w:pPr>
                      <w:r w:rsidRPr="003977A3">
                        <w:rPr>
                          <w:rFonts w:ascii="Courier New" w:hAnsi="Courier New" w:cs="Courier New"/>
                        </w:rPr>
                        <w:t xml:space="preserve">                             |                      |  </w:t>
                      </w:r>
                    </w:p>
                    <w:p w14:paraId="729A6A74" w14:textId="77777777" w:rsidR="00CD5111" w:rsidRPr="003977A3" w:rsidRDefault="00CD5111" w:rsidP="00722406">
                      <w:pPr>
                        <w:rPr>
                          <w:rFonts w:ascii="Courier New" w:hAnsi="Courier New" w:cs="Courier New"/>
                        </w:rPr>
                      </w:pPr>
                      <w:r w:rsidRPr="003977A3">
                        <w:rPr>
                          <w:rFonts w:ascii="Courier New" w:hAnsi="Courier New" w:cs="Courier New"/>
                        </w:rPr>
                        <w:t xml:space="preserve">                             |                      |</w:t>
                      </w:r>
                    </w:p>
                    <w:p w14:paraId="28F2E9F7" w14:textId="77777777" w:rsidR="00CD5111" w:rsidRPr="003977A3" w:rsidRDefault="00CD5111" w:rsidP="00722406">
                      <w:pPr>
                        <w:rPr>
                          <w:rFonts w:ascii="Courier New" w:hAnsi="Courier New" w:cs="Courier New"/>
                        </w:rPr>
                      </w:pPr>
                      <w:r w:rsidRPr="003977A3">
                        <w:rPr>
                          <w:rFonts w:ascii="Courier New" w:hAnsi="Courier New" w:cs="Courier New"/>
                        </w:rPr>
                        <w:t xml:space="preserve">                             |                      | </w:t>
                      </w:r>
                    </w:p>
                    <w:p w14:paraId="0A066C18" w14:textId="77777777" w:rsidR="00CD5111" w:rsidRPr="003977A3" w:rsidRDefault="00CD5111" w:rsidP="00722406">
                      <w:pPr>
                        <w:rPr>
                          <w:rFonts w:ascii="Courier New" w:hAnsi="Courier New" w:cs="Courier New"/>
                        </w:rPr>
                      </w:pPr>
                      <w:r w:rsidRPr="003977A3">
                        <w:rPr>
                          <w:rFonts w:ascii="Courier New" w:hAnsi="Courier New" w:cs="Courier New"/>
                        </w:rPr>
                        <w:t xml:space="preserve">              [Hover] --</w:t>
                      </w:r>
                      <w:proofErr w:type="gramStart"/>
                      <w:r w:rsidRPr="003977A3">
                        <w:rPr>
                          <w:rFonts w:ascii="Courier New" w:hAnsi="Courier New" w:cs="Courier New"/>
                        </w:rPr>
                        <w:t>&gt;  2</w:t>
                      </w:r>
                      <w:proofErr w:type="gramEnd"/>
                      <w:r w:rsidRPr="003977A3">
                        <w:rPr>
                          <w:rFonts w:ascii="Courier New" w:hAnsi="Courier New" w:cs="Courier New"/>
                        </w:rPr>
                        <w:t xml:space="preserve"> | from              to | 5   </w:t>
                      </w:r>
                    </w:p>
                    <w:p w14:paraId="336D9382" w14:textId="77777777" w:rsidR="00CD5111" w:rsidRPr="003977A3" w:rsidRDefault="00CD5111" w:rsidP="00722406">
                      <w:pPr>
                        <w:rPr>
                          <w:rFonts w:ascii="Courier New" w:hAnsi="Courier New" w:cs="Courier New"/>
                        </w:rPr>
                      </w:pPr>
                      <w:r w:rsidRPr="003977A3">
                        <w:rPr>
                          <w:rFonts w:ascii="Courier New" w:hAnsi="Courier New" w:cs="Courier New"/>
                        </w:rPr>
                        <w:t xml:space="preserve">                              \v                  v/    </w:t>
                      </w:r>
                    </w:p>
                    <w:p w14:paraId="0DC0C450" w14:textId="77777777" w:rsidR="00CD5111" w:rsidRPr="003977A3" w:rsidRDefault="00CD5111" w:rsidP="00722406">
                      <w:pPr>
                        <w:rPr>
                          <w:rFonts w:ascii="Courier New" w:hAnsi="Courier New" w:cs="Courier New"/>
                        </w:rPr>
                      </w:pPr>
                      <w:r w:rsidRPr="003977A3">
                        <w:rPr>
                          <w:rFonts w:ascii="Courier New" w:hAnsi="Courier New" w:cs="Courier New"/>
                        </w:rPr>
                        <w:t xml:space="preserve">                DUT     --</w:t>
                      </w:r>
                      <w:proofErr w:type="gramStart"/>
                      <w:r w:rsidRPr="003977A3">
                        <w:rPr>
                          <w:rFonts w:ascii="Courier New" w:hAnsi="Courier New" w:cs="Courier New"/>
                        </w:rPr>
                        <w:t>&gt;  =</w:t>
                      </w:r>
                      <w:proofErr w:type="gramEnd"/>
                      <w:r w:rsidRPr="003977A3">
                        <w:rPr>
                          <w:rFonts w:ascii="Courier New" w:hAnsi="Courier New" w:cs="Courier New"/>
                        </w:rPr>
                        <w:t xml:space="preserve">=+==================+===                    </w:t>
                      </w:r>
                    </w:p>
                    <w:p w14:paraId="3737DB9F" w14:textId="77777777" w:rsidR="00CD5111" w:rsidRDefault="00CD5111" w:rsidP="00722406">
                      <w:pPr>
                        <w:rPr>
                          <w:rFonts w:ascii="Courier New" w:hAnsi="Courier New" w:cs="Courier New"/>
                        </w:rPr>
                      </w:pPr>
                      <w:r w:rsidRPr="003977A3">
                        <w:rPr>
                          <w:rFonts w:ascii="Courier New" w:hAnsi="Courier New" w:cs="Courier New"/>
                        </w:rPr>
                        <w:t xml:space="preserve">                [Touch] --&gt;     `3--------------4´  </w:t>
                      </w:r>
                    </w:p>
                    <w:p w14:paraId="74F14331" w14:textId="77777777" w:rsidR="00CD5111" w:rsidRPr="003977A3" w:rsidRDefault="00CD5111" w:rsidP="00722406">
                      <w:pPr>
                        <w:rPr>
                          <w:rFonts w:ascii="Courier New" w:hAnsi="Courier New" w:cs="Courier New"/>
                        </w:rPr>
                      </w:pPr>
                      <w:r>
                        <w:rPr>
                          <w:rFonts w:ascii="Courier New" w:hAnsi="Courier New" w:cs="Courier New"/>
                        </w:rPr>
                        <w:t xml:space="preserve">                                     distance</w:t>
                      </w:r>
                    </w:p>
                  </w:txbxContent>
                </v:textbox>
                <w10:wrap type="topAndBottom" anchorx="margin"/>
              </v:shape>
            </w:pict>
          </mc:Fallback>
        </mc:AlternateContent>
      </w:r>
    </w:p>
    <w:p w14:paraId="77D7A292" w14:textId="0DD1F6D7" w:rsidR="00722406" w:rsidRDefault="00722406" w:rsidP="00722406">
      <w:pPr>
        <w:pStyle w:val="Caption"/>
      </w:pPr>
      <w:r>
        <w:t xml:space="preserve">Figure </w:t>
      </w:r>
      <w:r w:rsidR="00272A1A">
        <w:rPr>
          <w:noProof/>
        </w:rPr>
        <w:fldChar w:fldCharType="begin"/>
      </w:r>
      <w:r w:rsidR="00272A1A">
        <w:rPr>
          <w:noProof/>
        </w:rPr>
        <w:instrText xml:space="preserve"> SEQ Figure \* ARABIC </w:instrText>
      </w:r>
      <w:r w:rsidR="00272A1A">
        <w:rPr>
          <w:noProof/>
        </w:rPr>
        <w:fldChar w:fldCharType="separate"/>
      </w:r>
      <w:r w:rsidR="00B9315C">
        <w:rPr>
          <w:noProof/>
        </w:rPr>
        <w:t>4</w:t>
      </w:r>
      <w:r w:rsidR="00272A1A">
        <w:rPr>
          <w:noProof/>
        </w:rPr>
        <w:fldChar w:fldCharType="end"/>
      </w:r>
      <w:r>
        <w:t>: Swipe gesture z-coordinate in relation to distance</w:t>
      </w:r>
    </w:p>
    <w:p w14:paraId="2684BA1F" w14:textId="063A0335" w:rsidR="00722406" w:rsidRDefault="00722406" w:rsidP="004858A7">
      <w:pPr>
        <w:pStyle w:val="Heading2"/>
        <w:numPr>
          <w:ilvl w:val="1"/>
          <w:numId w:val="11"/>
        </w:numPr>
      </w:pPr>
      <w:bookmarkStart w:id="312" w:name="_Ref369789483"/>
      <w:bookmarkStart w:id="313" w:name="_Toc526255313"/>
      <w:r>
        <w:lastRenderedPageBreak/>
        <w:t>Drag</w:t>
      </w:r>
      <w:bookmarkEnd w:id="312"/>
      <w:bookmarkEnd w:id="313"/>
    </w:p>
    <w:p w14:paraId="4CE4ED22" w14:textId="7BB4A9D3" w:rsidR="00722406" w:rsidRDefault="00722406" w:rsidP="00722406">
      <w:r>
        <w:t xml:space="preserve">Drag almost equals to Swipe gesture but the movement is executed in three separate steps. First the finger is moved to Base level on top of the contact point (#1), after that it is moved to touch the panel (#2) and then horizontally to the end position (#3) and finally lifted again (#4) to Base level. </w:t>
      </w:r>
    </w:p>
    <w:p w14:paraId="056A2233" w14:textId="5CE3EB6D" w:rsidR="00722406" w:rsidRDefault="00EE6B04" w:rsidP="00722406">
      <w:pPr>
        <w:keepNext/>
      </w:pPr>
      <w:r>
        <w:rPr>
          <w:noProof/>
          <w:lang w:val="fi-FI" w:eastAsia="fi-FI"/>
        </w:rPr>
        <mc:AlternateContent>
          <mc:Choice Requires="wps">
            <w:drawing>
              <wp:anchor distT="0" distB="0" distL="114300" distR="114300" simplePos="0" relativeHeight="251717632" behindDoc="0" locked="0" layoutInCell="1" allowOverlap="1" wp14:anchorId="18DAA576" wp14:editId="7D26B7D3">
                <wp:simplePos x="0" y="0"/>
                <wp:positionH relativeFrom="margin">
                  <wp:align>left</wp:align>
                </wp:positionH>
                <wp:positionV relativeFrom="paragraph">
                  <wp:posOffset>207010</wp:posOffset>
                </wp:positionV>
                <wp:extent cx="5076825" cy="1403985"/>
                <wp:effectExtent l="0" t="0" r="9525" b="7620"/>
                <wp:wrapTopAndBottom/>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76825" cy="1403985"/>
                        </a:xfrm>
                        <a:prstGeom prst="rect">
                          <a:avLst/>
                        </a:prstGeom>
                        <a:solidFill>
                          <a:srgbClr val="FFFFFF"/>
                        </a:solidFill>
                        <a:ln w="9525">
                          <a:noFill/>
                          <a:miter lim="800000"/>
                          <a:headEnd/>
                          <a:tailEnd/>
                        </a:ln>
                      </wps:spPr>
                      <wps:txbx>
                        <w:txbxContent>
                          <w:p w14:paraId="62153A50" w14:textId="77777777" w:rsidR="00CD5111" w:rsidRPr="009D0449" w:rsidRDefault="00CD5111" w:rsidP="00722406">
                            <w:pPr>
                              <w:rPr>
                                <w:rFonts w:ascii="Courier New" w:hAnsi="Courier New" w:cs="Courier New"/>
                              </w:rPr>
                            </w:pPr>
                            <w:r>
                              <w:rPr>
                                <w:rFonts w:ascii="Courier New" w:hAnsi="Courier New" w:cs="Courier New"/>
                              </w:rPr>
                              <w:t xml:space="preserve">   </w:t>
                            </w:r>
                            <w:r w:rsidRPr="009D0449">
                              <w:rPr>
                                <w:rFonts w:ascii="Courier New" w:hAnsi="Courier New" w:cs="Courier New"/>
                              </w:rPr>
                              <w:t xml:space="preserve">   </w:t>
                            </w:r>
                            <w:r>
                              <w:rPr>
                                <w:rFonts w:ascii="Courier New" w:hAnsi="Courier New" w:cs="Courier New"/>
                              </w:rPr>
                              <w:t xml:space="preserve"> </w:t>
                            </w:r>
                            <w:r w:rsidRPr="009D0449">
                              <w:rPr>
                                <w:rFonts w:ascii="Courier New" w:hAnsi="Courier New" w:cs="Courier New"/>
                              </w:rPr>
                              <w:t xml:space="preserve"> Start</w:t>
                            </w:r>
                            <w:proofErr w:type="gramStart"/>
                            <w:r w:rsidRPr="009D0449">
                              <w:rPr>
                                <w:rFonts w:ascii="Courier New" w:hAnsi="Courier New" w:cs="Courier New"/>
                              </w:rPr>
                              <w:t xml:space="preserve">  </w:t>
                            </w:r>
                            <w:r>
                              <w:rPr>
                                <w:rFonts w:ascii="Courier New" w:hAnsi="Courier New" w:cs="Courier New"/>
                              </w:rPr>
                              <w:t xml:space="preserve"> [</w:t>
                            </w:r>
                            <w:proofErr w:type="gramEnd"/>
                            <w:r>
                              <w:rPr>
                                <w:rFonts w:ascii="Courier New" w:hAnsi="Courier New" w:cs="Courier New"/>
                              </w:rPr>
                              <w:t xml:space="preserve">Base]  --&gt;   1         End --&gt;  4 </w:t>
                            </w:r>
                            <w:r w:rsidRPr="009D0449">
                              <w:rPr>
                                <w:rFonts w:ascii="Courier New" w:hAnsi="Courier New" w:cs="Courier New"/>
                              </w:rPr>
                              <w:t xml:space="preserve">[Base] </w:t>
                            </w:r>
                          </w:p>
                          <w:p w14:paraId="636B0C31" w14:textId="77777777" w:rsidR="00CD5111" w:rsidRPr="009D0449" w:rsidRDefault="00CD5111" w:rsidP="00722406">
                            <w:pPr>
                              <w:rPr>
                                <w:rFonts w:ascii="Courier New" w:hAnsi="Courier New" w:cs="Courier New"/>
                              </w:rPr>
                            </w:pPr>
                            <w:r w:rsidRPr="009D0449">
                              <w:rPr>
                                <w:rFonts w:ascii="Courier New" w:hAnsi="Courier New" w:cs="Courier New"/>
                              </w:rPr>
                              <w:t xml:space="preserve">                              |                  |  </w:t>
                            </w:r>
                          </w:p>
                          <w:p w14:paraId="1CBF9AAE" w14:textId="77777777" w:rsidR="00CD5111" w:rsidRPr="009D0449" w:rsidRDefault="00CD5111" w:rsidP="00722406">
                            <w:pPr>
                              <w:rPr>
                                <w:rFonts w:ascii="Courier New" w:hAnsi="Courier New" w:cs="Courier New"/>
                              </w:rPr>
                            </w:pPr>
                            <w:r w:rsidRPr="009D0449">
                              <w:rPr>
                                <w:rFonts w:ascii="Courier New" w:hAnsi="Courier New" w:cs="Courier New"/>
                              </w:rPr>
                              <w:t xml:space="preserve">                              |                  |</w:t>
                            </w:r>
                          </w:p>
                          <w:p w14:paraId="7D9DC7BE" w14:textId="77777777" w:rsidR="00CD5111" w:rsidRPr="009D0449" w:rsidRDefault="00CD5111" w:rsidP="00722406">
                            <w:pPr>
                              <w:rPr>
                                <w:rFonts w:ascii="Courier New" w:hAnsi="Courier New" w:cs="Courier New"/>
                              </w:rPr>
                            </w:pPr>
                            <w:r w:rsidRPr="009D0449">
                              <w:rPr>
                                <w:rFonts w:ascii="Courier New" w:hAnsi="Courier New" w:cs="Courier New"/>
                              </w:rPr>
                              <w:t xml:space="preserve">                              |                  | </w:t>
                            </w:r>
                          </w:p>
                          <w:p w14:paraId="2904CF9E" w14:textId="77777777" w:rsidR="00CD5111" w:rsidRPr="009D0449" w:rsidRDefault="00CD5111" w:rsidP="00722406">
                            <w:pPr>
                              <w:rPr>
                                <w:rFonts w:ascii="Courier New" w:hAnsi="Courier New" w:cs="Courier New"/>
                              </w:rPr>
                            </w:pPr>
                            <w:r w:rsidRPr="009D0449">
                              <w:rPr>
                                <w:rFonts w:ascii="Courier New" w:hAnsi="Courier New" w:cs="Courier New"/>
                              </w:rPr>
                              <w:t xml:space="preserve">                              |                  |   </w:t>
                            </w:r>
                          </w:p>
                          <w:p w14:paraId="389DA329" w14:textId="77777777" w:rsidR="00CD5111" w:rsidRPr="009D0449" w:rsidRDefault="00CD5111" w:rsidP="00722406">
                            <w:pPr>
                              <w:rPr>
                                <w:rFonts w:ascii="Courier New" w:hAnsi="Courier New" w:cs="Courier New"/>
                              </w:rPr>
                            </w:pPr>
                            <w:r w:rsidRPr="009D0449">
                              <w:rPr>
                                <w:rFonts w:ascii="Courier New" w:hAnsi="Courier New" w:cs="Courier New"/>
                              </w:rPr>
                              <w:t xml:space="preserve">                              |                  |     </w:t>
                            </w:r>
                          </w:p>
                          <w:p w14:paraId="12892FAB" w14:textId="77777777" w:rsidR="00CD5111" w:rsidRPr="009D0449" w:rsidRDefault="00CD5111" w:rsidP="00722406">
                            <w:pPr>
                              <w:rPr>
                                <w:rFonts w:ascii="Courier New" w:hAnsi="Courier New" w:cs="Courier New"/>
                              </w:rPr>
                            </w:pPr>
                            <w:r w:rsidRPr="009D0449">
                              <w:rPr>
                                <w:rFonts w:ascii="Courier New" w:hAnsi="Courier New" w:cs="Courier New"/>
                              </w:rPr>
                              <w:t xml:space="preserve">                DUT     --&gt; ==+==================+===                   </w:t>
                            </w:r>
                          </w:p>
                          <w:p w14:paraId="33F66972" w14:textId="77777777" w:rsidR="00CD5111" w:rsidRPr="009D0449" w:rsidRDefault="00CD5111" w:rsidP="00722406">
                            <w:pPr>
                              <w:rPr>
                                <w:rFonts w:ascii="Courier New" w:hAnsi="Courier New" w:cs="Courier New"/>
                              </w:rPr>
                            </w:pPr>
                            <w:r w:rsidRPr="009D0449">
                              <w:rPr>
                                <w:rFonts w:ascii="Courier New" w:hAnsi="Courier New" w:cs="Courier New"/>
                              </w:rPr>
                              <w:t xml:space="preserve">                              |                  |   </w:t>
                            </w:r>
                          </w:p>
                          <w:p w14:paraId="0F380858" w14:textId="77777777" w:rsidR="00CD5111" w:rsidRPr="009D0449" w:rsidRDefault="00CD5111" w:rsidP="00722406">
                            <w:pPr>
                              <w:rPr>
                                <w:rFonts w:ascii="Courier New" w:hAnsi="Courier New" w:cs="Courier New"/>
                              </w:rPr>
                            </w:pPr>
                            <w:r w:rsidRPr="009D0449">
                              <w:rPr>
                                <w:rFonts w:ascii="Courier New" w:hAnsi="Courier New" w:cs="Courier New"/>
                              </w:rPr>
                              <w:t xml:space="preserve">                [Touch] --&gt;   2</w:t>
                            </w:r>
                            <w:r>
                              <w:rPr>
                                <w:rFonts w:ascii="Courier New" w:hAnsi="Courier New" w:cs="Courier New"/>
                              </w:rPr>
                              <w:t xml:space="preserve">------------------3     </w:t>
                            </w:r>
                            <w:r w:rsidRPr="009D0449">
                              <w:rPr>
                                <w:rFonts w:ascii="Courier New" w:hAnsi="Courier New" w:cs="Courier New"/>
                              </w:rPr>
                              <w:t xml:space="preserve">   </w:t>
                            </w:r>
                          </w:p>
                          <w:p w14:paraId="73A4C7D8" w14:textId="77777777" w:rsidR="00CD5111" w:rsidRPr="003977A3" w:rsidRDefault="00CD5111" w:rsidP="00722406">
                            <w:pPr>
                              <w:rPr>
                                <w:rFonts w:ascii="Courier New" w:hAnsi="Courier New" w:cs="Courier New"/>
                              </w:rPr>
                            </w:pPr>
                            <w:r w:rsidRPr="009D0449">
                              <w:rPr>
                                <w:rFonts w:ascii="Courier New" w:hAnsi="Courier New" w:cs="Courier New"/>
                              </w:rPr>
                              <w:t xml:space="preserve">                                   </w:t>
                            </w:r>
                            <w:r>
                              <w:rPr>
                                <w:rFonts w:ascii="Courier New" w:hAnsi="Courier New" w:cs="Courier New"/>
                              </w:rPr>
                              <w:t xml:space="preserve">distance       </w:t>
                            </w:r>
                          </w:p>
                        </w:txbxContent>
                      </wps:txbx>
                      <wps:bodyPr rot="0" vert="horz" wrap="square" lIns="91440" tIns="45720" rIns="91440" bIns="45720" anchor="t" anchorCtr="0">
                        <a:spAutoFit/>
                      </wps:bodyPr>
                    </wps:wsp>
                  </a:graphicData>
                </a:graphic>
              </wp:anchor>
            </w:drawing>
          </mc:Choice>
          <mc:Fallback>
            <w:pict>
              <v:shape w14:anchorId="18DAA576" id="_x0000_s1029" type="#_x0000_t202" style="position:absolute;margin-left:0;margin-top:16.3pt;width:399.75pt;height:110.55pt;z-index:25171763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" stroked="f">
                <v:textbox style="mso-fit-shape-to-text:t">
                  <w:txbxContent>
                    <w:p w14:paraId="62153A50" w14:textId="77777777" w:rsidR="00CD5111" w:rsidRPr="009D0449" w:rsidRDefault="00CD5111" w:rsidP="00722406">
                      <w:pPr>
                        <w:rPr>
                          <w:rFonts w:ascii="Courier New" w:hAnsi="Courier New" w:cs="Courier New"/>
                        </w:rPr>
                      </w:pPr>
                      <w:r>
                        <w:rPr>
                          <w:rFonts w:ascii="Courier New" w:hAnsi="Courier New" w:cs="Courier New"/>
                        </w:rPr>
                        <w:t xml:space="preserve">   </w:t>
                      </w:r>
                      <w:r w:rsidRPr="009D0449">
                        <w:rPr>
                          <w:rFonts w:ascii="Courier New" w:hAnsi="Courier New" w:cs="Courier New"/>
                        </w:rPr>
                        <w:t xml:space="preserve">   </w:t>
                      </w:r>
                      <w:r>
                        <w:rPr>
                          <w:rFonts w:ascii="Courier New" w:hAnsi="Courier New" w:cs="Courier New"/>
                        </w:rPr>
                        <w:t xml:space="preserve"> </w:t>
                      </w:r>
                      <w:r w:rsidRPr="009D0449">
                        <w:rPr>
                          <w:rFonts w:ascii="Courier New" w:hAnsi="Courier New" w:cs="Courier New"/>
                        </w:rPr>
                        <w:t xml:space="preserve"> Start</w:t>
                      </w:r>
                      <w:proofErr w:type="gramStart"/>
                      <w:r w:rsidRPr="009D0449">
                        <w:rPr>
                          <w:rFonts w:ascii="Courier New" w:hAnsi="Courier New" w:cs="Courier New"/>
                        </w:rPr>
                        <w:t xml:space="preserve">  </w:t>
                      </w:r>
                      <w:r>
                        <w:rPr>
                          <w:rFonts w:ascii="Courier New" w:hAnsi="Courier New" w:cs="Courier New"/>
                        </w:rPr>
                        <w:t xml:space="preserve"> [</w:t>
                      </w:r>
                      <w:proofErr w:type="gramEnd"/>
                      <w:r>
                        <w:rPr>
                          <w:rFonts w:ascii="Courier New" w:hAnsi="Courier New" w:cs="Courier New"/>
                        </w:rPr>
                        <w:t xml:space="preserve">Base]  --&gt;   1         End --&gt;  4 </w:t>
                      </w:r>
                      <w:r w:rsidRPr="009D0449">
                        <w:rPr>
                          <w:rFonts w:ascii="Courier New" w:hAnsi="Courier New" w:cs="Courier New"/>
                        </w:rPr>
                        <w:t xml:space="preserve">[Base] </w:t>
                      </w:r>
                    </w:p>
                    <w:p w14:paraId="636B0C31" w14:textId="77777777" w:rsidR="00CD5111" w:rsidRPr="009D0449" w:rsidRDefault="00CD5111" w:rsidP="00722406">
                      <w:pPr>
                        <w:rPr>
                          <w:rFonts w:ascii="Courier New" w:hAnsi="Courier New" w:cs="Courier New"/>
                        </w:rPr>
                      </w:pPr>
                      <w:r w:rsidRPr="009D0449">
                        <w:rPr>
                          <w:rFonts w:ascii="Courier New" w:hAnsi="Courier New" w:cs="Courier New"/>
                        </w:rPr>
                        <w:t xml:space="preserve">                              |                  |  </w:t>
                      </w:r>
                    </w:p>
                    <w:p w14:paraId="1CBF9AAE" w14:textId="77777777" w:rsidR="00CD5111" w:rsidRPr="009D0449" w:rsidRDefault="00CD5111" w:rsidP="00722406">
                      <w:pPr>
                        <w:rPr>
                          <w:rFonts w:ascii="Courier New" w:hAnsi="Courier New" w:cs="Courier New"/>
                        </w:rPr>
                      </w:pPr>
                      <w:r w:rsidRPr="009D0449">
                        <w:rPr>
                          <w:rFonts w:ascii="Courier New" w:hAnsi="Courier New" w:cs="Courier New"/>
                        </w:rPr>
                        <w:t xml:space="preserve">                              |                  |</w:t>
                      </w:r>
                    </w:p>
                    <w:p w14:paraId="7D9DC7BE" w14:textId="77777777" w:rsidR="00CD5111" w:rsidRPr="009D0449" w:rsidRDefault="00CD5111" w:rsidP="00722406">
                      <w:pPr>
                        <w:rPr>
                          <w:rFonts w:ascii="Courier New" w:hAnsi="Courier New" w:cs="Courier New"/>
                        </w:rPr>
                      </w:pPr>
                      <w:r w:rsidRPr="009D0449">
                        <w:rPr>
                          <w:rFonts w:ascii="Courier New" w:hAnsi="Courier New" w:cs="Courier New"/>
                        </w:rPr>
                        <w:t xml:space="preserve">                              |                  | </w:t>
                      </w:r>
                    </w:p>
                    <w:p w14:paraId="2904CF9E" w14:textId="77777777" w:rsidR="00CD5111" w:rsidRPr="009D0449" w:rsidRDefault="00CD5111" w:rsidP="00722406">
                      <w:pPr>
                        <w:rPr>
                          <w:rFonts w:ascii="Courier New" w:hAnsi="Courier New" w:cs="Courier New"/>
                        </w:rPr>
                      </w:pPr>
                      <w:r w:rsidRPr="009D0449">
                        <w:rPr>
                          <w:rFonts w:ascii="Courier New" w:hAnsi="Courier New" w:cs="Courier New"/>
                        </w:rPr>
                        <w:t xml:space="preserve">                              |                  |   </w:t>
                      </w:r>
                    </w:p>
                    <w:p w14:paraId="389DA329" w14:textId="77777777" w:rsidR="00CD5111" w:rsidRPr="009D0449" w:rsidRDefault="00CD5111" w:rsidP="00722406">
                      <w:pPr>
                        <w:rPr>
                          <w:rFonts w:ascii="Courier New" w:hAnsi="Courier New" w:cs="Courier New"/>
                        </w:rPr>
                      </w:pPr>
                      <w:r w:rsidRPr="009D0449">
                        <w:rPr>
                          <w:rFonts w:ascii="Courier New" w:hAnsi="Courier New" w:cs="Courier New"/>
                        </w:rPr>
                        <w:t xml:space="preserve">                              |                  |     </w:t>
                      </w:r>
                    </w:p>
                    <w:p w14:paraId="12892FAB" w14:textId="77777777" w:rsidR="00CD5111" w:rsidRPr="009D0449" w:rsidRDefault="00CD5111" w:rsidP="00722406">
                      <w:pPr>
                        <w:rPr>
                          <w:rFonts w:ascii="Courier New" w:hAnsi="Courier New" w:cs="Courier New"/>
                        </w:rPr>
                      </w:pPr>
                      <w:r w:rsidRPr="009D0449">
                        <w:rPr>
                          <w:rFonts w:ascii="Courier New" w:hAnsi="Courier New" w:cs="Courier New"/>
                        </w:rPr>
                        <w:t xml:space="preserve">                DUT     --&gt; ==+==================+===                   </w:t>
                      </w:r>
                    </w:p>
                    <w:p w14:paraId="33F66972" w14:textId="77777777" w:rsidR="00CD5111" w:rsidRPr="009D0449" w:rsidRDefault="00CD5111" w:rsidP="00722406">
                      <w:pPr>
                        <w:rPr>
                          <w:rFonts w:ascii="Courier New" w:hAnsi="Courier New" w:cs="Courier New"/>
                        </w:rPr>
                      </w:pPr>
                      <w:r w:rsidRPr="009D0449">
                        <w:rPr>
                          <w:rFonts w:ascii="Courier New" w:hAnsi="Courier New" w:cs="Courier New"/>
                        </w:rPr>
                        <w:t xml:space="preserve">                              |                  |   </w:t>
                      </w:r>
                    </w:p>
                    <w:p w14:paraId="0F380858" w14:textId="77777777" w:rsidR="00CD5111" w:rsidRPr="009D0449" w:rsidRDefault="00CD5111" w:rsidP="00722406">
                      <w:pPr>
                        <w:rPr>
                          <w:rFonts w:ascii="Courier New" w:hAnsi="Courier New" w:cs="Courier New"/>
                        </w:rPr>
                      </w:pPr>
                      <w:r w:rsidRPr="009D0449">
                        <w:rPr>
                          <w:rFonts w:ascii="Courier New" w:hAnsi="Courier New" w:cs="Courier New"/>
                        </w:rPr>
                        <w:t xml:space="preserve">                [Touch] --&gt;   2</w:t>
                      </w:r>
                      <w:r>
                        <w:rPr>
                          <w:rFonts w:ascii="Courier New" w:hAnsi="Courier New" w:cs="Courier New"/>
                        </w:rPr>
                        <w:t xml:space="preserve">------------------3     </w:t>
                      </w:r>
                      <w:r w:rsidRPr="009D0449">
                        <w:rPr>
                          <w:rFonts w:ascii="Courier New" w:hAnsi="Courier New" w:cs="Courier New"/>
                        </w:rPr>
                        <w:t xml:space="preserve">   </w:t>
                      </w:r>
                    </w:p>
                    <w:p w14:paraId="73A4C7D8" w14:textId="77777777" w:rsidR="00CD5111" w:rsidRPr="003977A3" w:rsidRDefault="00CD5111" w:rsidP="00722406">
                      <w:pPr>
                        <w:rPr>
                          <w:rFonts w:ascii="Courier New" w:hAnsi="Courier New" w:cs="Courier New"/>
                        </w:rPr>
                      </w:pPr>
                      <w:r w:rsidRPr="009D0449">
                        <w:rPr>
                          <w:rFonts w:ascii="Courier New" w:hAnsi="Courier New" w:cs="Courier New"/>
                        </w:rPr>
                        <w:t xml:space="preserve">                                   </w:t>
                      </w:r>
                      <w:r>
                        <w:rPr>
                          <w:rFonts w:ascii="Courier New" w:hAnsi="Courier New" w:cs="Courier New"/>
                        </w:rPr>
                        <w:t xml:space="preserve">distance       </w:t>
                      </w:r>
                    </w:p>
                  </w:txbxContent>
                </v:textbox>
                <w10:wrap type="topAndBottom" anchorx="margin"/>
              </v:shape>
            </w:pict>
          </mc:Fallback>
        </mc:AlternateContent>
      </w:r>
    </w:p>
    <w:p w14:paraId="53AEA0C5" w14:textId="788E1869" w:rsidR="00722406" w:rsidRPr="004906A2" w:rsidRDefault="00722406" w:rsidP="00722406">
      <w:pPr>
        <w:pStyle w:val="Caption"/>
      </w:pPr>
      <w:r>
        <w:t xml:space="preserve">Figure </w:t>
      </w:r>
      <w:r w:rsidR="00272A1A">
        <w:rPr>
          <w:noProof/>
        </w:rPr>
        <w:fldChar w:fldCharType="begin"/>
      </w:r>
      <w:r w:rsidR="00272A1A">
        <w:rPr>
          <w:noProof/>
        </w:rPr>
        <w:instrText xml:space="preserve"> SEQ Figure \* ARABIC </w:instrText>
      </w:r>
      <w:r w:rsidR="00272A1A">
        <w:rPr>
          <w:noProof/>
        </w:rPr>
        <w:fldChar w:fldCharType="separate"/>
      </w:r>
      <w:r w:rsidR="00B9315C">
        <w:rPr>
          <w:noProof/>
        </w:rPr>
        <w:t>5</w:t>
      </w:r>
      <w:r w:rsidR="00272A1A">
        <w:rPr>
          <w:noProof/>
        </w:rPr>
        <w:fldChar w:fldCharType="end"/>
      </w:r>
      <w:r>
        <w:t>: Drag gesture z-coordinate in relation to distance.</w:t>
      </w:r>
    </w:p>
    <w:p w14:paraId="40E3C957" w14:textId="36666FEA" w:rsidR="00722406" w:rsidRDefault="00722406" w:rsidP="004858A7">
      <w:pPr>
        <w:pStyle w:val="Heading2"/>
        <w:numPr>
          <w:ilvl w:val="1"/>
          <w:numId w:val="11"/>
        </w:numPr>
      </w:pPr>
      <w:bookmarkStart w:id="314" w:name="_Ref369789391"/>
      <w:bookmarkStart w:id="315" w:name="_Toc526255314"/>
      <w:r>
        <w:t>Jump</w:t>
      </w:r>
      <w:bookmarkEnd w:id="314"/>
      <w:bookmarkEnd w:id="315"/>
    </w:p>
    <w:p w14:paraId="7DAFE704" w14:textId="21875D9A" w:rsidR="00722406" w:rsidRDefault="00722406" w:rsidP="00722406">
      <w:r>
        <w:t xml:space="preserve">Move robot to the given x, y and z coordinates by first raising the robot head from starting position (#1) to a jump height (#2), which is calculated from the DUT surface (0 = DUT surface). After that robot head is moved to target </w:t>
      </w:r>
      <w:proofErr w:type="spellStart"/>
      <w:proofErr w:type="gramStart"/>
      <w:r>
        <w:t>x,y</w:t>
      </w:r>
      <w:proofErr w:type="spellEnd"/>
      <w:proofErr w:type="gramEnd"/>
      <w:r>
        <w:t xml:space="preserve"> coordinates (#3) and moved to final z-coordinate (#4).</w:t>
      </w:r>
      <w:r w:rsidR="00FA7C86">
        <w:t xml:space="preserve"> </w:t>
      </w:r>
      <w:r w:rsidR="00A07C86">
        <w:t>In case jump height is not specified, the robot jump to the maximum height in workspace frame. Jump is intended to be used to e.g. jump from one DUT to another while trying to make sure that the robot does not collide with any obstacles in the workspace.</w:t>
      </w:r>
    </w:p>
    <w:p w14:paraId="603E918B" w14:textId="6BBAE27E" w:rsidR="00722406" w:rsidRDefault="00EE6B04" w:rsidP="00722406">
      <w:pPr>
        <w:keepNext/>
      </w:pPr>
      <w:r>
        <w:rPr>
          <w:noProof/>
          <w:lang w:val="fi-FI" w:eastAsia="fi-FI"/>
        </w:rPr>
        <mc:AlternateContent>
          <mc:Choice Requires="wps">
            <w:drawing>
              <wp:anchor distT="0" distB="0" distL="114300" distR="114300" simplePos="0" relativeHeight="251713536" behindDoc="0" locked="0" layoutInCell="1" allowOverlap="1" wp14:anchorId="1498F993" wp14:editId="264E2233">
                <wp:simplePos x="0" y="0"/>
                <wp:positionH relativeFrom="margin">
                  <wp:align>left</wp:align>
                </wp:positionH>
                <wp:positionV relativeFrom="paragraph">
                  <wp:posOffset>286385</wp:posOffset>
                </wp:positionV>
                <wp:extent cx="5076825" cy="1403985"/>
                <wp:effectExtent l="0" t="0" r="9525" b="1270"/>
                <wp:wrapTopAndBottom/>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76825" cy="1403985"/>
                        </a:xfrm>
                        <a:prstGeom prst="rect">
                          <a:avLst/>
                        </a:prstGeom>
                        <a:solidFill>
                          <a:srgbClr val="FFFFFF"/>
                        </a:solidFill>
                        <a:ln w="9525">
                          <a:noFill/>
                          <a:miter lim="800000"/>
                          <a:headEnd/>
                          <a:tailEnd/>
                        </a:ln>
                      </wps:spPr>
                      <wps:txbx>
                        <w:txbxContent>
                          <w:p w14:paraId="04557BA6" w14:textId="77777777" w:rsidR="00CD5111" w:rsidRDefault="00CD5111" w:rsidP="00722406">
                            <w:pPr>
                              <w:rPr>
                                <w:rFonts w:ascii="Courier New" w:hAnsi="Courier New" w:cs="Courier New"/>
                              </w:rPr>
                            </w:pPr>
                            <w:r>
                              <w:rPr>
                                <w:rFonts w:ascii="Courier New" w:hAnsi="Courier New" w:cs="Courier New"/>
                              </w:rPr>
                              <w:t xml:space="preserve">                               distance</w:t>
                            </w:r>
                          </w:p>
                          <w:p w14:paraId="5E753165" w14:textId="77777777" w:rsidR="00CD5111" w:rsidRPr="009D0449" w:rsidRDefault="00CD5111" w:rsidP="00722406">
                            <w:pPr>
                              <w:rPr>
                                <w:rFonts w:ascii="Courier New" w:hAnsi="Courier New" w:cs="Courier New"/>
                              </w:rPr>
                            </w:pPr>
                            <w:r>
                              <w:rPr>
                                <w:rFonts w:ascii="Courier New" w:hAnsi="Courier New" w:cs="Courier New"/>
                              </w:rPr>
                              <w:t xml:space="preserve">     </w:t>
                            </w:r>
                            <w:r w:rsidRPr="009D0449">
                              <w:rPr>
                                <w:rFonts w:ascii="Courier New" w:hAnsi="Courier New" w:cs="Courier New"/>
                              </w:rPr>
                              <w:t xml:space="preserve">  </w:t>
                            </w:r>
                            <w:r>
                              <w:rPr>
                                <w:rFonts w:ascii="Courier New" w:hAnsi="Courier New" w:cs="Courier New"/>
                              </w:rPr>
                              <w:t xml:space="preserve"> Jump </w:t>
                            </w:r>
                            <w:proofErr w:type="gramStart"/>
                            <w:r>
                              <w:rPr>
                                <w:rFonts w:ascii="Courier New" w:hAnsi="Courier New" w:cs="Courier New"/>
                              </w:rPr>
                              <w:t>height  --</w:t>
                            </w:r>
                            <w:proofErr w:type="gramEnd"/>
                            <w:r>
                              <w:rPr>
                                <w:rFonts w:ascii="Courier New" w:hAnsi="Courier New" w:cs="Courier New"/>
                              </w:rPr>
                              <w:t xml:space="preserve">&gt; </w:t>
                            </w:r>
                            <w:r w:rsidRPr="009D0449">
                              <w:rPr>
                                <w:rFonts w:ascii="Courier New" w:hAnsi="Courier New" w:cs="Courier New"/>
                              </w:rPr>
                              <w:t xml:space="preserve"> 2</w:t>
                            </w:r>
                            <w:r>
                              <w:rPr>
                                <w:rFonts w:ascii="Courier New" w:hAnsi="Courier New" w:cs="Courier New"/>
                              </w:rPr>
                              <w:t xml:space="preserve">------------------3            </w:t>
                            </w:r>
                          </w:p>
                          <w:p w14:paraId="50F4E255" w14:textId="77777777" w:rsidR="00CD5111" w:rsidRPr="009D0449" w:rsidRDefault="00CD5111" w:rsidP="00722406">
                            <w:pPr>
                              <w:rPr>
                                <w:rFonts w:ascii="Courier New" w:hAnsi="Courier New" w:cs="Courier New"/>
                              </w:rPr>
                            </w:pPr>
                            <w:r w:rsidRPr="009D0449">
                              <w:rPr>
                                <w:rFonts w:ascii="Courier New" w:hAnsi="Courier New" w:cs="Courier New"/>
                              </w:rPr>
                              <w:t xml:space="preserve">                          |                  |  </w:t>
                            </w:r>
                          </w:p>
                          <w:p w14:paraId="5D9BAD45" w14:textId="77777777" w:rsidR="00CD5111" w:rsidRPr="009D0449" w:rsidRDefault="00CD5111" w:rsidP="00722406">
                            <w:pPr>
                              <w:rPr>
                                <w:rFonts w:ascii="Courier New" w:hAnsi="Courier New" w:cs="Courier New"/>
                              </w:rPr>
                            </w:pPr>
                            <w:r w:rsidRPr="009D0449">
                              <w:rPr>
                                <w:rFonts w:ascii="Courier New" w:hAnsi="Courier New" w:cs="Courier New"/>
                              </w:rPr>
                              <w:t xml:space="preserve">                          |                  | </w:t>
                            </w:r>
                          </w:p>
                          <w:p w14:paraId="38531A77" w14:textId="77777777" w:rsidR="00CD5111" w:rsidRPr="009D0449" w:rsidRDefault="00CD5111" w:rsidP="00722406">
                            <w:pPr>
                              <w:rPr>
                                <w:rFonts w:ascii="Courier New" w:hAnsi="Courier New" w:cs="Courier New"/>
                              </w:rPr>
                            </w:pPr>
                            <w:r w:rsidRPr="009D0449">
                              <w:rPr>
                                <w:rFonts w:ascii="Courier New" w:hAnsi="Courier New" w:cs="Courier New"/>
                              </w:rPr>
                              <w:t xml:space="preserve">                    </w:t>
                            </w:r>
                            <w:r>
                              <w:rPr>
                                <w:rFonts w:ascii="Courier New" w:hAnsi="Courier New" w:cs="Courier New"/>
                              </w:rPr>
                              <w:t xml:space="preserve">      |                  |     </w:t>
                            </w:r>
                          </w:p>
                          <w:p w14:paraId="672B1E5F" w14:textId="77777777" w:rsidR="00CD5111" w:rsidRDefault="00CD5111" w:rsidP="00722406">
                            <w:pPr>
                              <w:rPr>
                                <w:rFonts w:ascii="Courier New" w:hAnsi="Courier New" w:cs="Courier New"/>
                              </w:rPr>
                            </w:pPr>
                            <w:r w:rsidRPr="009D0449">
                              <w:rPr>
                                <w:rFonts w:ascii="Courier New" w:hAnsi="Courier New" w:cs="Courier New"/>
                              </w:rPr>
                              <w:t xml:space="preserve">                          |                  | </w:t>
                            </w:r>
                          </w:p>
                          <w:p w14:paraId="7C3905DD" w14:textId="77777777" w:rsidR="00CD5111" w:rsidRPr="009D0449" w:rsidRDefault="00CD5111" w:rsidP="00722406">
                            <w:pPr>
                              <w:rPr>
                                <w:rFonts w:ascii="Courier New" w:hAnsi="Courier New" w:cs="Courier New"/>
                              </w:rPr>
                            </w:pPr>
                            <w:r>
                              <w:rPr>
                                <w:rFonts w:ascii="Courier New" w:hAnsi="Courier New" w:cs="Courier New"/>
                              </w:rPr>
                              <w:t xml:space="preserve">              </w:t>
                            </w:r>
                            <w:proofErr w:type="gramStart"/>
                            <w:r>
                              <w:rPr>
                                <w:rFonts w:ascii="Courier New" w:hAnsi="Courier New" w:cs="Courier New"/>
                              </w:rPr>
                              <w:t>Start  --</w:t>
                            </w:r>
                            <w:proofErr w:type="gramEnd"/>
                            <w:r>
                              <w:rPr>
                                <w:rFonts w:ascii="Courier New" w:hAnsi="Courier New" w:cs="Courier New"/>
                              </w:rPr>
                              <w:t>&gt;  1                  |</w:t>
                            </w:r>
                          </w:p>
                          <w:p w14:paraId="32A2E9F2" w14:textId="77777777" w:rsidR="00CD5111" w:rsidRPr="003977A3" w:rsidRDefault="00CD5111" w:rsidP="00722406">
                            <w:pPr>
                              <w:rPr>
                                <w:rFonts w:ascii="Courier New" w:hAnsi="Courier New" w:cs="Courier New"/>
                              </w:rPr>
                            </w:pPr>
                            <w:r>
                              <w:rPr>
                                <w:rFonts w:ascii="Courier New" w:hAnsi="Courier New" w:cs="Courier New"/>
                              </w:rPr>
                              <w:t xml:space="preserve">                                   </w:t>
                            </w:r>
                            <w:r w:rsidRPr="009D0449">
                              <w:rPr>
                                <w:rFonts w:ascii="Courier New" w:hAnsi="Courier New" w:cs="Courier New"/>
                              </w:rPr>
                              <w:t xml:space="preserve"> </w:t>
                            </w:r>
                            <w:r>
                              <w:rPr>
                                <w:rFonts w:ascii="Courier New" w:hAnsi="Courier New" w:cs="Courier New"/>
                              </w:rPr>
                              <w:t>End --</w:t>
                            </w:r>
                            <w:proofErr w:type="gramStart"/>
                            <w:r>
                              <w:rPr>
                                <w:rFonts w:ascii="Courier New" w:hAnsi="Courier New" w:cs="Courier New"/>
                              </w:rPr>
                              <w:t>&gt;  4</w:t>
                            </w:r>
                            <w:proofErr w:type="gramEnd"/>
                          </w:p>
                        </w:txbxContent>
                      </wps:txbx>
                      <wps:bodyPr rot="0" vert="horz" wrap="square" lIns="91440" tIns="45720" rIns="91440" bIns="45720" anchor="t" anchorCtr="0">
                        <a:spAutoFit/>
                      </wps:bodyPr>
                    </wps:wsp>
                  </a:graphicData>
                </a:graphic>
              </wp:anchor>
            </w:drawing>
          </mc:Choice>
          <mc:Fallback>
            <w:pict>
              <v:shape w14:anchorId="1498F993" id="_x0000_s1030" type="#_x0000_t202" style="position:absolute;margin-left:0;margin-top:22.55pt;width:399.75pt;height:110.55pt;z-index:25171353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" stroked="f">
                <v:textbox style="mso-fit-shape-to-text:t">
                  <w:txbxContent>
                    <w:p w14:paraId="04557BA6" w14:textId="77777777" w:rsidR="00CD5111" w:rsidRDefault="00CD5111" w:rsidP="00722406">
                      <w:pPr>
                        <w:rPr>
                          <w:rFonts w:ascii="Courier New" w:hAnsi="Courier New" w:cs="Courier New"/>
                        </w:rPr>
                      </w:pPr>
                      <w:r>
                        <w:rPr>
                          <w:rFonts w:ascii="Courier New" w:hAnsi="Courier New" w:cs="Courier New"/>
                        </w:rPr>
                        <w:t xml:space="preserve">                               distance</w:t>
                      </w:r>
                    </w:p>
                    <w:p w14:paraId="5E753165" w14:textId="77777777" w:rsidR="00CD5111" w:rsidRPr="009D0449" w:rsidRDefault="00CD5111" w:rsidP="00722406">
                      <w:pPr>
                        <w:rPr>
                          <w:rFonts w:ascii="Courier New" w:hAnsi="Courier New" w:cs="Courier New"/>
                        </w:rPr>
                      </w:pPr>
                      <w:r>
                        <w:rPr>
                          <w:rFonts w:ascii="Courier New" w:hAnsi="Courier New" w:cs="Courier New"/>
                        </w:rPr>
                        <w:t xml:space="preserve">     </w:t>
                      </w:r>
                      <w:r w:rsidRPr="009D0449">
                        <w:rPr>
                          <w:rFonts w:ascii="Courier New" w:hAnsi="Courier New" w:cs="Courier New"/>
                        </w:rPr>
                        <w:t xml:space="preserve">  </w:t>
                      </w:r>
                      <w:r>
                        <w:rPr>
                          <w:rFonts w:ascii="Courier New" w:hAnsi="Courier New" w:cs="Courier New"/>
                        </w:rPr>
                        <w:t xml:space="preserve"> Jump </w:t>
                      </w:r>
                      <w:proofErr w:type="gramStart"/>
                      <w:r>
                        <w:rPr>
                          <w:rFonts w:ascii="Courier New" w:hAnsi="Courier New" w:cs="Courier New"/>
                        </w:rPr>
                        <w:t>height  --</w:t>
                      </w:r>
                      <w:proofErr w:type="gramEnd"/>
                      <w:r>
                        <w:rPr>
                          <w:rFonts w:ascii="Courier New" w:hAnsi="Courier New" w:cs="Courier New"/>
                        </w:rPr>
                        <w:t xml:space="preserve">&gt; </w:t>
                      </w:r>
                      <w:r w:rsidRPr="009D0449">
                        <w:rPr>
                          <w:rFonts w:ascii="Courier New" w:hAnsi="Courier New" w:cs="Courier New"/>
                        </w:rPr>
                        <w:t xml:space="preserve"> 2</w:t>
                      </w:r>
                      <w:r>
                        <w:rPr>
                          <w:rFonts w:ascii="Courier New" w:hAnsi="Courier New" w:cs="Courier New"/>
                        </w:rPr>
                        <w:t xml:space="preserve">------------------3            </w:t>
                      </w:r>
                    </w:p>
                    <w:p w14:paraId="50F4E255" w14:textId="77777777" w:rsidR="00CD5111" w:rsidRPr="009D0449" w:rsidRDefault="00CD5111" w:rsidP="00722406">
                      <w:pPr>
                        <w:rPr>
                          <w:rFonts w:ascii="Courier New" w:hAnsi="Courier New" w:cs="Courier New"/>
                        </w:rPr>
                      </w:pPr>
                      <w:r w:rsidRPr="009D0449">
                        <w:rPr>
                          <w:rFonts w:ascii="Courier New" w:hAnsi="Courier New" w:cs="Courier New"/>
                        </w:rPr>
                        <w:t xml:space="preserve">                          |                  |  </w:t>
                      </w:r>
                    </w:p>
                    <w:p w14:paraId="5D9BAD45" w14:textId="77777777" w:rsidR="00CD5111" w:rsidRPr="009D0449" w:rsidRDefault="00CD5111" w:rsidP="00722406">
                      <w:pPr>
                        <w:rPr>
                          <w:rFonts w:ascii="Courier New" w:hAnsi="Courier New" w:cs="Courier New"/>
                        </w:rPr>
                      </w:pPr>
                      <w:r w:rsidRPr="009D0449">
                        <w:rPr>
                          <w:rFonts w:ascii="Courier New" w:hAnsi="Courier New" w:cs="Courier New"/>
                        </w:rPr>
                        <w:t xml:space="preserve">                          |                  | </w:t>
                      </w:r>
                    </w:p>
                    <w:p w14:paraId="38531A77" w14:textId="77777777" w:rsidR="00CD5111" w:rsidRPr="009D0449" w:rsidRDefault="00CD5111" w:rsidP="00722406">
                      <w:pPr>
                        <w:rPr>
                          <w:rFonts w:ascii="Courier New" w:hAnsi="Courier New" w:cs="Courier New"/>
                        </w:rPr>
                      </w:pPr>
                      <w:r w:rsidRPr="009D0449">
                        <w:rPr>
                          <w:rFonts w:ascii="Courier New" w:hAnsi="Courier New" w:cs="Courier New"/>
                        </w:rPr>
                        <w:t xml:space="preserve">                    </w:t>
                      </w:r>
                      <w:r>
                        <w:rPr>
                          <w:rFonts w:ascii="Courier New" w:hAnsi="Courier New" w:cs="Courier New"/>
                        </w:rPr>
                        <w:t xml:space="preserve">      |                  |     </w:t>
                      </w:r>
                    </w:p>
                    <w:p w14:paraId="672B1E5F" w14:textId="77777777" w:rsidR="00CD5111" w:rsidRDefault="00CD5111" w:rsidP="00722406">
                      <w:pPr>
                        <w:rPr>
                          <w:rFonts w:ascii="Courier New" w:hAnsi="Courier New" w:cs="Courier New"/>
                        </w:rPr>
                      </w:pPr>
                      <w:r w:rsidRPr="009D0449">
                        <w:rPr>
                          <w:rFonts w:ascii="Courier New" w:hAnsi="Courier New" w:cs="Courier New"/>
                        </w:rPr>
                        <w:t xml:space="preserve">                          |                  | </w:t>
                      </w:r>
                    </w:p>
                    <w:p w14:paraId="7C3905DD" w14:textId="77777777" w:rsidR="00CD5111" w:rsidRPr="009D0449" w:rsidRDefault="00CD5111" w:rsidP="00722406">
                      <w:pPr>
                        <w:rPr>
                          <w:rFonts w:ascii="Courier New" w:hAnsi="Courier New" w:cs="Courier New"/>
                        </w:rPr>
                      </w:pPr>
                      <w:r>
                        <w:rPr>
                          <w:rFonts w:ascii="Courier New" w:hAnsi="Courier New" w:cs="Courier New"/>
                        </w:rPr>
                        <w:t xml:space="preserve">              </w:t>
                      </w:r>
                      <w:proofErr w:type="gramStart"/>
                      <w:r>
                        <w:rPr>
                          <w:rFonts w:ascii="Courier New" w:hAnsi="Courier New" w:cs="Courier New"/>
                        </w:rPr>
                        <w:t>Start  --</w:t>
                      </w:r>
                      <w:proofErr w:type="gramEnd"/>
                      <w:r>
                        <w:rPr>
                          <w:rFonts w:ascii="Courier New" w:hAnsi="Courier New" w:cs="Courier New"/>
                        </w:rPr>
                        <w:t>&gt;  1                  |</w:t>
                      </w:r>
                    </w:p>
                    <w:p w14:paraId="32A2E9F2" w14:textId="77777777" w:rsidR="00CD5111" w:rsidRPr="003977A3" w:rsidRDefault="00CD5111" w:rsidP="00722406">
                      <w:pPr>
                        <w:rPr>
                          <w:rFonts w:ascii="Courier New" w:hAnsi="Courier New" w:cs="Courier New"/>
                        </w:rPr>
                      </w:pPr>
                      <w:r>
                        <w:rPr>
                          <w:rFonts w:ascii="Courier New" w:hAnsi="Courier New" w:cs="Courier New"/>
                        </w:rPr>
                        <w:t xml:space="preserve">                                   </w:t>
                      </w:r>
                      <w:r w:rsidRPr="009D0449">
                        <w:rPr>
                          <w:rFonts w:ascii="Courier New" w:hAnsi="Courier New" w:cs="Courier New"/>
                        </w:rPr>
                        <w:t xml:space="preserve"> </w:t>
                      </w:r>
                      <w:r>
                        <w:rPr>
                          <w:rFonts w:ascii="Courier New" w:hAnsi="Courier New" w:cs="Courier New"/>
                        </w:rPr>
                        <w:t>End --</w:t>
                      </w:r>
                      <w:proofErr w:type="gramStart"/>
                      <w:r>
                        <w:rPr>
                          <w:rFonts w:ascii="Courier New" w:hAnsi="Courier New" w:cs="Courier New"/>
                        </w:rPr>
                        <w:t>&gt;  4</w:t>
                      </w:r>
                      <w:proofErr w:type="gramEnd"/>
                    </w:p>
                  </w:txbxContent>
                </v:textbox>
                <w10:wrap type="topAndBottom" anchorx="margin"/>
              </v:shape>
            </w:pict>
          </mc:Fallback>
        </mc:AlternateContent>
      </w:r>
    </w:p>
    <w:p w14:paraId="5B625C88" w14:textId="49750BCD" w:rsidR="00722406" w:rsidRPr="00D2621C" w:rsidRDefault="00722406" w:rsidP="00722406">
      <w:pPr>
        <w:pStyle w:val="Caption"/>
      </w:pPr>
      <w:r>
        <w:t xml:space="preserve">Figure </w:t>
      </w:r>
      <w:r w:rsidR="00272A1A">
        <w:rPr>
          <w:noProof/>
        </w:rPr>
        <w:fldChar w:fldCharType="begin"/>
      </w:r>
      <w:r w:rsidR="00272A1A">
        <w:rPr>
          <w:noProof/>
        </w:rPr>
        <w:instrText xml:space="preserve"> SEQ Figure \* ARABIC </w:instrText>
      </w:r>
      <w:r w:rsidR="00272A1A">
        <w:rPr>
          <w:noProof/>
        </w:rPr>
        <w:fldChar w:fldCharType="separate"/>
      </w:r>
      <w:r w:rsidR="00B9315C">
        <w:rPr>
          <w:noProof/>
        </w:rPr>
        <w:t>6</w:t>
      </w:r>
      <w:r w:rsidR="00272A1A">
        <w:rPr>
          <w:noProof/>
        </w:rPr>
        <w:fldChar w:fldCharType="end"/>
      </w:r>
      <w:r>
        <w:t>: Jump movement z-coordinate in relation to distance.</w:t>
      </w:r>
    </w:p>
    <w:p w14:paraId="6A7DDE02" w14:textId="77777777" w:rsidR="00722406" w:rsidRDefault="00722406" w:rsidP="00722406"/>
    <w:p w14:paraId="79BAED02" w14:textId="77777777" w:rsidR="00722406" w:rsidRDefault="00722406" w:rsidP="00722406"/>
    <w:p w14:paraId="6E14FB73" w14:textId="33433CDC" w:rsidR="00722406" w:rsidRDefault="00722406" w:rsidP="00885F24">
      <w:pPr>
        <w:spacing w:after="0"/>
      </w:pPr>
      <w:r>
        <w:br w:type="page"/>
      </w:r>
      <w:r>
        <w:lastRenderedPageBreak/>
        <w:t>Change history</w:t>
      </w:r>
    </w:p>
    <w:tbl>
      <w:tblPr>
        <w:tblW w:w="9498" w:type="dxa"/>
        <w:tblInd w:w="108"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Look w:val="0000" w:firstRow="0" w:lastRow="0" w:firstColumn="0" w:lastColumn="0" w:noHBand="0" w:noVBand="0"/>
      </w:tblPr>
      <w:tblGrid>
        <w:gridCol w:w="1134"/>
        <w:gridCol w:w="1276"/>
        <w:gridCol w:w="1843"/>
        <w:gridCol w:w="1417"/>
        <w:gridCol w:w="3828"/>
      </w:tblGrid>
      <w:tr w:rsidR="00722406" w:rsidRPr="00A91669" w14:paraId="57338A7F" w14:textId="77777777" w:rsidTr="00B96237">
        <w:tc>
          <w:tcPr>
            <w:tcW w:w="1134" w:type="dxa"/>
            <w:vAlign w:val="center"/>
          </w:tcPr>
          <w:p w14:paraId="35FF6E47" w14:textId="77777777" w:rsidR="00722406" w:rsidRPr="00626A0F" w:rsidRDefault="00722406" w:rsidP="00B96237">
            <w:pPr>
              <w:pStyle w:val="TaulukkoOtsikko"/>
              <w:jc w:val="both"/>
              <w:rPr>
                <w:noProof w:val="0"/>
              </w:rPr>
            </w:pPr>
            <w:r w:rsidRPr="00626A0F">
              <w:rPr>
                <w:noProof w:val="0"/>
              </w:rPr>
              <w:t>Ver.</w:t>
            </w:r>
          </w:p>
        </w:tc>
        <w:tc>
          <w:tcPr>
            <w:tcW w:w="1276" w:type="dxa"/>
            <w:vAlign w:val="center"/>
          </w:tcPr>
          <w:p w14:paraId="23366B3E" w14:textId="77777777" w:rsidR="00722406" w:rsidRPr="00626A0F" w:rsidRDefault="00722406" w:rsidP="00B96237">
            <w:pPr>
              <w:pStyle w:val="TaulukkoOtsikko"/>
              <w:jc w:val="both"/>
              <w:rPr>
                <w:noProof w:val="0"/>
              </w:rPr>
            </w:pPr>
            <w:r w:rsidRPr="00626A0F">
              <w:rPr>
                <w:noProof w:val="0"/>
              </w:rPr>
              <w:t>Status</w:t>
            </w:r>
          </w:p>
        </w:tc>
        <w:tc>
          <w:tcPr>
            <w:tcW w:w="1843" w:type="dxa"/>
            <w:vAlign w:val="center"/>
          </w:tcPr>
          <w:p w14:paraId="79BCEE01" w14:textId="77777777" w:rsidR="00722406" w:rsidRPr="00626A0F" w:rsidRDefault="00722406" w:rsidP="00B96237">
            <w:pPr>
              <w:pStyle w:val="TaulukkoOtsikko"/>
              <w:jc w:val="both"/>
              <w:rPr>
                <w:noProof w:val="0"/>
              </w:rPr>
            </w:pPr>
            <w:r w:rsidRPr="00626A0F">
              <w:rPr>
                <w:noProof w:val="0"/>
              </w:rPr>
              <w:t>Date</w:t>
            </w:r>
          </w:p>
        </w:tc>
        <w:tc>
          <w:tcPr>
            <w:tcW w:w="1417" w:type="dxa"/>
            <w:vAlign w:val="center"/>
          </w:tcPr>
          <w:p w14:paraId="60039D50" w14:textId="77777777" w:rsidR="00722406" w:rsidRPr="00626A0F" w:rsidRDefault="00722406" w:rsidP="00B96237">
            <w:pPr>
              <w:pStyle w:val="TaulukkoOtsikko"/>
              <w:jc w:val="both"/>
              <w:rPr>
                <w:noProof w:val="0"/>
              </w:rPr>
            </w:pPr>
            <w:r w:rsidRPr="00626A0F">
              <w:rPr>
                <w:noProof w:val="0"/>
              </w:rPr>
              <w:t>Author</w:t>
            </w:r>
          </w:p>
        </w:tc>
        <w:tc>
          <w:tcPr>
            <w:tcW w:w="3828" w:type="dxa"/>
            <w:vAlign w:val="center"/>
          </w:tcPr>
          <w:p w14:paraId="05B6F722" w14:textId="77777777" w:rsidR="00722406" w:rsidRPr="00626A0F" w:rsidRDefault="00722406" w:rsidP="00B96237">
            <w:pPr>
              <w:pStyle w:val="TaulukkoOtsikko"/>
              <w:jc w:val="both"/>
              <w:rPr>
                <w:noProof w:val="0"/>
              </w:rPr>
            </w:pPr>
            <w:r w:rsidRPr="00626A0F">
              <w:rPr>
                <w:noProof w:val="0"/>
              </w:rPr>
              <w:t>Remarks</w:t>
            </w:r>
          </w:p>
        </w:tc>
      </w:tr>
      <w:tr w:rsidR="00722406" w14:paraId="3AACCF88" w14:textId="77777777" w:rsidTr="00B96237">
        <w:tc>
          <w:tcPr>
            <w:tcW w:w="1134" w:type="dxa"/>
            <w:vAlign w:val="center"/>
          </w:tcPr>
          <w:p w14:paraId="6134A6F6" w14:textId="77777777" w:rsidR="00722406" w:rsidRDefault="00722406" w:rsidP="00B96237">
            <w:pPr>
              <w:pStyle w:val="TaulukkoTeksti"/>
              <w:jc w:val="both"/>
              <w:rPr>
                <w:noProof w:val="0"/>
                <w:lang w:val="en-US"/>
              </w:rPr>
            </w:pPr>
            <w:r>
              <w:rPr>
                <w:noProof w:val="0"/>
                <w:lang w:val="en-US"/>
              </w:rPr>
              <w:t>2.0</w:t>
            </w:r>
          </w:p>
        </w:tc>
        <w:tc>
          <w:tcPr>
            <w:tcW w:w="1276" w:type="dxa"/>
            <w:vAlign w:val="center"/>
          </w:tcPr>
          <w:p w14:paraId="3BF621FB" w14:textId="77777777" w:rsidR="00722406" w:rsidRDefault="00722406" w:rsidP="00B96237">
            <w:pPr>
              <w:pStyle w:val="TaulukkoTeksti"/>
              <w:jc w:val="both"/>
              <w:rPr>
                <w:noProof w:val="0"/>
                <w:lang w:val="en-US"/>
              </w:rPr>
            </w:pPr>
            <w:r>
              <w:rPr>
                <w:noProof w:val="0"/>
                <w:lang w:val="en-US"/>
              </w:rPr>
              <w:t>Draft</w:t>
            </w:r>
          </w:p>
        </w:tc>
        <w:tc>
          <w:tcPr>
            <w:tcW w:w="1843" w:type="dxa"/>
            <w:vAlign w:val="center"/>
          </w:tcPr>
          <w:p w14:paraId="6C826243" w14:textId="77777777" w:rsidR="00722406" w:rsidRDefault="00722406" w:rsidP="00B96237">
            <w:pPr>
              <w:pStyle w:val="TaulukkoTeksti"/>
              <w:jc w:val="both"/>
              <w:rPr>
                <w:noProof w:val="0"/>
                <w:lang w:val="en-US"/>
              </w:rPr>
            </w:pPr>
            <w:r>
              <w:rPr>
                <w:noProof w:val="0"/>
                <w:lang w:val="en-US"/>
              </w:rPr>
              <w:t>20.4.2015</w:t>
            </w:r>
          </w:p>
        </w:tc>
        <w:tc>
          <w:tcPr>
            <w:tcW w:w="1417" w:type="dxa"/>
            <w:vAlign w:val="center"/>
          </w:tcPr>
          <w:p w14:paraId="61009A80" w14:textId="77777777" w:rsidR="00722406" w:rsidRDefault="00722406" w:rsidP="00B96237">
            <w:pPr>
              <w:pStyle w:val="TaulukkoTeksti"/>
              <w:jc w:val="both"/>
              <w:rPr>
                <w:noProof w:val="0"/>
                <w:lang w:val="en-US"/>
              </w:rPr>
            </w:pPr>
            <w:r>
              <w:rPr>
                <w:noProof w:val="0"/>
                <w:lang w:val="en-US"/>
              </w:rPr>
              <w:t>TKU</w:t>
            </w:r>
          </w:p>
        </w:tc>
        <w:tc>
          <w:tcPr>
            <w:tcW w:w="3828" w:type="dxa"/>
            <w:vAlign w:val="center"/>
          </w:tcPr>
          <w:p w14:paraId="6F340B92" w14:textId="77777777" w:rsidR="00722406" w:rsidRDefault="00722406" w:rsidP="00B96237">
            <w:pPr>
              <w:pStyle w:val="TaulukkoTeksti"/>
              <w:jc w:val="both"/>
              <w:rPr>
                <w:noProof w:val="0"/>
                <w:lang w:val="en-US"/>
              </w:rPr>
            </w:pPr>
            <w:r>
              <w:rPr>
                <w:noProof w:val="0"/>
                <w:lang w:val="en-US"/>
              </w:rPr>
              <w:t xml:space="preserve">Updated for the latest </w:t>
            </w:r>
            <w:proofErr w:type="spellStart"/>
            <w:r>
              <w:rPr>
                <w:noProof w:val="0"/>
                <w:lang w:val="en-US"/>
              </w:rPr>
              <w:t>TnT</w:t>
            </w:r>
            <w:proofErr w:type="spellEnd"/>
            <w:r>
              <w:rPr>
                <w:noProof w:val="0"/>
                <w:lang w:val="en-US"/>
              </w:rPr>
              <w:t xml:space="preserve"> SW version.</w:t>
            </w:r>
          </w:p>
        </w:tc>
      </w:tr>
      <w:tr w:rsidR="00EE6B04" w14:paraId="5AA4E1F7" w14:textId="77777777" w:rsidTr="00B96237">
        <w:tc>
          <w:tcPr>
            <w:tcW w:w="1134" w:type="dxa"/>
            <w:vAlign w:val="center"/>
          </w:tcPr>
          <w:p w14:paraId="373EC874" w14:textId="1ABE20EC" w:rsidR="00EE6B04" w:rsidRDefault="00EE6B04" w:rsidP="00B96237">
            <w:pPr>
              <w:pStyle w:val="TaulukkoTeksti"/>
              <w:jc w:val="both"/>
              <w:rPr>
                <w:noProof w:val="0"/>
                <w:lang w:val="en-US"/>
              </w:rPr>
            </w:pPr>
            <w:r>
              <w:rPr>
                <w:noProof w:val="0"/>
                <w:lang w:val="en-US"/>
              </w:rPr>
              <w:t>2.1</w:t>
            </w:r>
          </w:p>
        </w:tc>
        <w:tc>
          <w:tcPr>
            <w:tcW w:w="1276" w:type="dxa"/>
            <w:vAlign w:val="center"/>
          </w:tcPr>
          <w:p w14:paraId="7E9CE925" w14:textId="7FDB20FD" w:rsidR="00EE6B04" w:rsidRDefault="00BB37D0" w:rsidP="00B96237">
            <w:pPr>
              <w:pStyle w:val="TaulukkoTeksti"/>
              <w:jc w:val="both"/>
              <w:rPr>
                <w:noProof w:val="0"/>
                <w:lang w:val="en-US"/>
              </w:rPr>
            </w:pPr>
            <w:r>
              <w:rPr>
                <w:noProof w:val="0"/>
                <w:lang w:val="en-US"/>
              </w:rPr>
              <w:t>Final</w:t>
            </w:r>
          </w:p>
        </w:tc>
        <w:tc>
          <w:tcPr>
            <w:tcW w:w="1843" w:type="dxa"/>
            <w:vAlign w:val="center"/>
          </w:tcPr>
          <w:p w14:paraId="64A93CEE" w14:textId="3FB585BB" w:rsidR="00EE6B04" w:rsidRDefault="00BB37D0" w:rsidP="00B96237">
            <w:pPr>
              <w:pStyle w:val="TaulukkoTeksti"/>
              <w:jc w:val="both"/>
              <w:rPr>
                <w:noProof w:val="0"/>
                <w:lang w:val="en-US"/>
              </w:rPr>
            </w:pPr>
            <w:r>
              <w:rPr>
                <w:noProof w:val="0"/>
                <w:lang w:val="en-US"/>
              </w:rPr>
              <w:t>29.9.2017</w:t>
            </w:r>
          </w:p>
        </w:tc>
        <w:tc>
          <w:tcPr>
            <w:tcW w:w="1417" w:type="dxa"/>
            <w:vAlign w:val="center"/>
          </w:tcPr>
          <w:p w14:paraId="4B93667A" w14:textId="2D26BF98" w:rsidR="00EE6B04" w:rsidRDefault="00BB37D0" w:rsidP="00B96237">
            <w:pPr>
              <w:pStyle w:val="TaulukkoTeksti"/>
              <w:jc w:val="both"/>
              <w:rPr>
                <w:noProof w:val="0"/>
                <w:lang w:val="en-US"/>
              </w:rPr>
            </w:pPr>
            <w:r>
              <w:rPr>
                <w:noProof w:val="0"/>
                <w:lang w:val="en-US"/>
              </w:rPr>
              <w:t>VHE</w:t>
            </w:r>
          </w:p>
        </w:tc>
        <w:tc>
          <w:tcPr>
            <w:tcW w:w="3828" w:type="dxa"/>
            <w:vAlign w:val="center"/>
          </w:tcPr>
          <w:p w14:paraId="70CF455D" w14:textId="291AAE99" w:rsidR="00EE6B04" w:rsidRDefault="00BB37D0" w:rsidP="00B96237">
            <w:pPr>
              <w:pStyle w:val="TaulukkoTeksti"/>
              <w:jc w:val="both"/>
              <w:rPr>
                <w:noProof w:val="0"/>
                <w:lang w:val="en-US"/>
              </w:rPr>
            </w:pPr>
            <w:r>
              <w:rPr>
                <w:noProof w:val="0"/>
                <w:lang w:val="en-US"/>
              </w:rPr>
              <w:t>Updated to new template</w:t>
            </w:r>
            <w:r w:rsidR="00D63E82">
              <w:rPr>
                <w:noProof w:val="0"/>
                <w:lang w:val="en-US"/>
              </w:rPr>
              <w:t>.</w:t>
            </w:r>
          </w:p>
        </w:tc>
      </w:tr>
      <w:tr w:rsidR="00F2357A" w14:paraId="1E4DB025" w14:textId="77777777" w:rsidTr="00B96237">
        <w:tc>
          <w:tcPr>
            <w:tcW w:w="1134" w:type="dxa"/>
            <w:vAlign w:val="center"/>
          </w:tcPr>
          <w:p w14:paraId="724CB793" w14:textId="5A674BCD" w:rsidR="00F2357A" w:rsidRDefault="00F2357A" w:rsidP="00B96237">
            <w:pPr>
              <w:pStyle w:val="TaulukkoTeksti"/>
              <w:jc w:val="both"/>
              <w:rPr>
                <w:noProof w:val="0"/>
                <w:lang w:val="en-US"/>
              </w:rPr>
            </w:pPr>
            <w:r>
              <w:rPr>
                <w:noProof w:val="0"/>
                <w:lang w:val="en-US"/>
              </w:rPr>
              <w:t>2.2</w:t>
            </w:r>
          </w:p>
        </w:tc>
        <w:tc>
          <w:tcPr>
            <w:tcW w:w="1276" w:type="dxa"/>
            <w:vAlign w:val="center"/>
          </w:tcPr>
          <w:p w14:paraId="042B76C5" w14:textId="70BD28C7" w:rsidR="00F2357A" w:rsidRDefault="00CA1593" w:rsidP="00B96237">
            <w:pPr>
              <w:pStyle w:val="TaulukkoTeksti"/>
              <w:jc w:val="both"/>
              <w:rPr>
                <w:noProof w:val="0"/>
                <w:lang w:val="en-US"/>
              </w:rPr>
            </w:pPr>
            <w:r>
              <w:rPr>
                <w:noProof w:val="0"/>
                <w:lang w:val="en-US"/>
              </w:rPr>
              <w:t>Draft</w:t>
            </w:r>
          </w:p>
        </w:tc>
        <w:tc>
          <w:tcPr>
            <w:tcW w:w="1843" w:type="dxa"/>
            <w:vAlign w:val="center"/>
          </w:tcPr>
          <w:p w14:paraId="12781A7E" w14:textId="31600F4D" w:rsidR="00F2357A" w:rsidRDefault="00CA1593" w:rsidP="00B96237">
            <w:pPr>
              <w:pStyle w:val="TaulukkoTeksti"/>
              <w:jc w:val="both"/>
              <w:rPr>
                <w:noProof w:val="0"/>
                <w:lang w:val="en-US"/>
              </w:rPr>
            </w:pPr>
            <w:r>
              <w:rPr>
                <w:noProof w:val="0"/>
                <w:lang w:val="en-US"/>
              </w:rPr>
              <w:t>2</w:t>
            </w:r>
            <w:r w:rsidR="003A04C2">
              <w:rPr>
                <w:noProof w:val="0"/>
                <w:lang w:val="en-US"/>
              </w:rPr>
              <w:t>2</w:t>
            </w:r>
            <w:r>
              <w:rPr>
                <w:noProof w:val="0"/>
                <w:lang w:val="en-US"/>
              </w:rPr>
              <w:t>.2.2018</w:t>
            </w:r>
          </w:p>
        </w:tc>
        <w:tc>
          <w:tcPr>
            <w:tcW w:w="1417" w:type="dxa"/>
            <w:vAlign w:val="center"/>
          </w:tcPr>
          <w:p w14:paraId="249D0CB9" w14:textId="0F061A28" w:rsidR="00F2357A" w:rsidRDefault="00CA1593" w:rsidP="00B96237">
            <w:pPr>
              <w:pStyle w:val="TaulukkoTeksti"/>
              <w:jc w:val="both"/>
              <w:rPr>
                <w:noProof w:val="0"/>
                <w:lang w:val="en-US"/>
              </w:rPr>
            </w:pPr>
            <w:r>
              <w:rPr>
                <w:noProof w:val="0"/>
                <w:lang w:val="en-US"/>
              </w:rPr>
              <w:t>MOK</w:t>
            </w:r>
          </w:p>
        </w:tc>
        <w:tc>
          <w:tcPr>
            <w:tcW w:w="3828" w:type="dxa"/>
            <w:vAlign w:val="center"/>
          </w:tcPr>
          <w:p w14:paraId="37FDCA7B" w14:textId="2543B476" w:rsidR="00F2357A" w:rsidRDefault="00CA1593" w:rsidP="00B96237">
            <w:pPr>
              <w:pStyle w:val="TaulukkoTeksti"/>
              <w:jc w:val="both"/>
              <w:rPr>
                <w:noProof w:val="0"/>
                <w:lang w:val="en-US"/>
              </w:rPr>
            </w:pPr>
            <w:r>
              <w:rPr>
                <w:noProof w:val="0"/>
                <w:lang w:val="en-US"/>
              </w:rPr>
              <w:t xml:space="preserve">Updated to </w:t>
            </w:r>
            <w:proofErr w:type="spellStart"/>
            <w:r>
              <w:rPr>
                <w:noProof w:val="0"/>
                <w:lang w:val="en-US"/>
              </w:rPr>
              <w:t>tnt_mini</w:t>
            </w:r>
            <w:proofErr w:type="spellEnd"/>
            <w:r>
              <w:rPr>
                <w:noProof w:val="0"/>
                <w:lang w:val="en-US"/>
              </w:rPr>
              <w:t xml:space="preserve"> compatible</w:t>
            </w:r>
          </w:p>
        </w:tc>
      </w:tr>
      <w:tr w:rsidR="00885F24" w14:paraId="6C5A9E67" w14:textId="77777777" w:rsidTr="00B96237">
        <w:tc>
          <w:tcPr>
            <w:tcW w:w="1134" w:type="dxa"/>
            <w:vAlign w:val="center"/>
          </w:tcPr>
          <w:p w14:paraId="2AF7E34E" w14:textId="214453EB" w:rsidR="00885F24" w:rsidRDefault="00885F24" w:rsidP="00B96237">
            <w:pPr>
              <w:pStyle w:val="TaulukkoTeksti"/>
              <w:jc w:val="both"/>
              <w:rPr>
                <w:noProof w:val="0"/>
                <w:lang w:val="en-US"/>
              </w:rPr>
            </w:pPr>
            <w:r>
              <w:rPr>
                <w:noProof w:val="0"/>
                <w:lang w:val="en-US"/>
              </w:rPr>
              <w:t>2.3</w:t>
            </w:r>
          </w:p>
        </w:tc>
        <w:tc>
          <w:tcPr>
            <w:tcW w:w="1276" w:type="dxa"/>
            <w:vAlign w:val="center"/>
          </w:tcPr>
          <w:p w14:paraId="02D7F8C9" w14:textId="3BD960B7" w:rsidR="00885F24" w:rsidRDefault="00885F24" w:rsidP="00B96237">
            <w:pPr>
              <w:pStyle w:val="TaulukkoTeksti"/>
              <w:jc w:val="both"/>
              <w:rPr>
                <w:noProof w:val="0"/>
                <w:lang w:val="en-US"/>
              </w:rPr>
            </w:pPr>
            <w:r>
              <w:rPr>
                <w:noProof w:val="0"/>
                <w:lang w:val="en-US"/>
              </w:rPr>
              <w:t>Draft</w:t>
            </w:r>
          </w:p>
        </w:tc>
        <w:tc>
          <w:tcPr>
            <w:tcW w:w="1843" w:type="dxa"/>
            <w:vAlign w:val="center"/>
          </w:tcPr>
          <w:p w14:paraId="326FFB81" w14:textId="760E7052" w:rsidR="00885F24" w:rsidRDefault="00885F24" w:rsidP="00B96237">
            <w:pPr>
              <w:pStyle w:val="TaulukkoTeksti"/>
              <w:jc w:val="both"/>
              <w:rPr>
                <w:noProof w:val="0"/>
                <w:lang w:val="en-US"/>
              </w:rPr>
            </w:pPr>
            <w:r>
              <w:rPr>
                <w:noProof w:val="0"/>
                <w:lang w:val="en-US"/>
              </w:rPr>
              <w:t>18.6.2018</w:t>
            </w:r>
          </w:p>
        </w:tc>
        <w:tc>
          <w:tcPr>
            <w:tcW w:w="1417" w:type="dxa"/>
            <w:vAlign w:val="center"/>
          </w:tcPr>
          <w:p w14:paraId="0D105E75" w14:textId="1DE53AF5" w:rsidR="00885F24" w:rsidRDefault="00885F24" w:rsidP="00B96237">
            <w:pPr>
              <w:pStyle w:val="TaulukkoTeksti"/>
              <w:jc w:val="both"/>
              <w:rPr>
                <w:noProof w:val="0"/>
                <w:lang w:val="en-US"/>
              </w:rPr>
            </w:pPr>
            <w:r>
              <w:rPr>
                <w:noProof w:val="0"/>
                <w:lang w:val="en-US"/>
              </w:rPr>
              <w:t>JM</w:t>
            </w:r>
          </w:p>
        </w:tc>
        <w:tc>
          <w:tcPr>
            <w:tcW w:w="3828" w:type="dxa"/>
            <w:vAlign w:val="center"/>
          </w:tcPr>
          <w:p w14:paraId="480469C6" w14:textId="19F3F031" w:rsidR="00885F24" w:rsidRDefault="00885F24" w:rsidP="00B96237">
            <w:pPr>
              <w:pStyle w:val="TaulukkoTeksti"/>
              <w:jc w:val="both"/>
              <w:rPr>
                <w:noProof w:val="0"/>
                <w:lang w:val="en-US"/>
              </w:rPr>
            </w:pPr>
            <w:r>
              <w:rPr>
                <w:noProof w:val="0"/>
                <w:lang w:val="en-US"/>
              </w:rPr>
              <w:t>Updated for Robotics platform.</w:t>
            </w:r>
          </w:p>
        </w:tc>
      </w:tr>
      <w:tr w:rsidR="005602AA" w14:paraId="011C281F" w14:textId="77777777" w:rsidTr="00B96237">
        <w:trPr>
          <w:ins w:id="316" w:author="Jouni Mäkitalo" w:date="2018-10-02T14:30:00Z"/>
        </w:trPr>
        <w:tc>
          <w:tcPr>
            <w:tcW w:w="1134" w:type="dxa"/>
            <w:vAlign w:val="center"/>
          </w:tcPr>
          <w:p w14:paraId="25857CAD" w14:textId="4BD2981C" w:rsidR="005602AA" w:rsidRDefault="005602AA" w:rsidP="00B96237">
            <w:pPr>
              <w:pStyle w:val="TaulukkoTeksti"/>
              <w:jc w:val="both"/>
              <w:rPr>
                <w:ins w:id="317" w:author="Jouni Mäkitalo" w:date="2018-10-02T14:30:00Z"/>
                <w:noProof w:val="0"/>
                <w:lang w:val="en-US"/>
              </w:rPr>
            </w:pPr>
            <w:ins w:id="318" w:author="Jouni Mäkitalo" w:date="2018-10-02T14:30:00Z">
              <w:r>
                <w:rPr>
                  <w:noProof w:val="0"/>
                  <w:lang w:val="en-US"/>
                </w:rPr>
                <w:t>2.4</w:t>
              </w:r>
            </w:ins>
          </w:p>
        </w:tc>
        <w:tc>
          <w:tcPr>
            <w:tcW w:w="1276" w:type="dxa"/>
            <w:vAlign w:val="center"/>
          </w:tcPr>
          <w:p w14:paraId="0D0CCB1F" w14:textId="6940FDF1" w:rsidR="005602AA" w:rsidRDefault="005602AA" w:rsidP="00B96237">
            <w:pPr>
              <w:pStyle w:val="TaulukkoTeksti"/>
              <w:jc w:val="both"/>
              <w:rPr>
                <w:ins w:id="319" w:author="Jouni Mäkitalo" w:date="2018-10-02T14:30:00Z"/>
                <w:noProof w:val="0"/>
                <w:lang w:val="en-US"/>
              </w:rPr>
            </w:pPr>
            <w:ins w:id="320" w:author="Jouni Mäkitalo" w:date="2018-10-02T14:30:00Z">
              <w:r>
                <w:rPr>
                  <w:noProof w:val="0"/>
                  <w:lang w:val="en-US"/>
                </w:rPr>
                <w:t>Draft</w:t>
              </w:r>
            </w:ins>
          </w:p>
        </w:tc>
        <w:tc>
          <w:tcPr>
            <w:tcW w:w="1843" w:type="dxa"/>
            <w:vAlign w:val="center"/>
          </w:tcPr>
          <w:p w14:paraId="3ED928AC" w14:textId="179AD2C2" w:rsidR="005602AA" w:rsidRDefault="005602AA" w:rsidP="00B96237">
            <w:pPr>
              <w:pStyle w:val="TaulukkoTeksti"/>
              <w:jc w:val="both"/>
              <w:rPr>
                <w:ins w:id="321" w:author="Jouni Mäkitalo" w:date="2018-10-02T14:30:00Z"/>
                <w:noProof w:val="0"/>
                <w:lang w:val="en-US"/>
              </w:rPr>
            </w:pPr>
            <w:ins w:id="322" w:author="Jouni Mäkitalo" w:date="2018-10-02T14:30:00Z">
              <w:r>
                <w:rPr>
                  <w:noProof w:val="0"/>
                  <w:lang w:val="en-US"/>
                </w:rPr>
                <w:t>2.10.2018</w:t>
              </w:r>
            </w:ins>
          </w:p>
        </w:tc>
        <w:tc>
          <w:tcPr>
            <w:tcW w:w="1417" w:type="dxa"/>
            <w:vAlign w:val="center"/>
          </w:tcPr>
          <w:p w14:paraId="2BFA221B" w14:textId="323D1DE8" w:rsidR="005602AA" w:rsidRDefault="005602AA" w:rsidP="00B96237">
            <w:pPr>
              <w:pStyle w:val="TaulukkoTeksti"/>
              <w:jc w:val="both"/>
              <w:rPr>
                <w:ins w:id="323" w:author="Jouni Mäkitalo" w:date="2018-10-02T14:30:00Z"/>
                <w:noProof w:val="0"/>
                <w:lang w:val="en-US"/>
              </w:rPr>
            </w:pPr>
            <w:ins w:id="324" w:author="Jouni Mäkitalo" w:date="2018-10-02T14:30:00Z">
              <w:r>
                <w:rPr>
                  <w:noProof w:val="0"/>
                  <w:lang w:val="en-US"/>
                </w:rPr>
                <w:t>JM</w:t>
              </w:r>
            </w:ins>
          </w:p>
        </w:tc>
        <w:tc>
          <w:tcPr>
            <w:tcW w:w="3828" w:type="dxa"/>
            <w:vAlign w:val="center"/>
          </w:tcPr>
          <w:p w14:paraId="35FB348F" w14:textId="74C7CDC2" w:rsidR="005602AA" w:rsidRDefault="005602AA" w:rsidP="00B96237">
            <w:pPr>
              <w:pStyle w:val="TaulukkoTeksti"/>
              <w:jc w:val="both"/>
              <w:rPr>
                <w:ins w:id="325" w:author="Jouni Mäkitalo" w:date="2018-10-02T14:30:00Z"/>
                <w:noProof w:val="0"/>
                <w:lang w:val="en-US"/>
              </w:rPr>
            </w:pPr>
            <w:ins w:id="326" w:author="Jouni Mäkitalo" w:date="2018-10-02T14:30:00Z">
              <w:r>
                <w:rPr>
                  <w:noProof w:val="0"/>
                  <w:lang w:val="en-US"/>
                </w:rPr>
                <w:t>Updated according to new UI sequencer</w:t>
              </w:r>
            </w:ins>
            <w:ins w:id="327" w:author="Jouni Mäkitalo" w:date="2018-10-02T14:31:00Z">
              <w:r>
                <w:rPr>
                  <w:noProof w:val="0"/>
                  <w:lang w:val="en-US"/>
                </w:rPr>
                <w:t>.</w:t>
              </w:r>
            </w:ins>
          </w:p>
        </w:tc>
      </w:tr>
    </w:tbl>
    <w:p w14:paraId="12A2790A" w14:textId="77777777" w:rsidR="00722406" w:rsidRPr="00832026" w:rsidRDefault="00722406" w:rsidP="00722406"/>
    <w:p w14:paraId="7C805801" w14:textId="79034BFC" w:rsidR="00A13CD8" w:rsidRDefault="00A13CD8" w:rsidP="00006E11">
      <w:pPr>
        <w:pStyle w:val="Heading11"/>
        <w:numPr>
          <w:ilvl w:val="0"/>
          <w:numId w:val="0"/>
        </w:numPr>
      </w:pPr>
    </w:p>
    <w:p w14:paraId="62BD2143" w14:textId="77777777" w:rsidR="00A13CD8" w:rsidRDefault="00A13CD8" w:rsidP="00A13CD8"/>
    <w:p w14:paraId="6F79B6E5" w14:textId="0B4F4E04" w:rsidR="005C3D04" w:rsidRDefault="00A13CD8" w:rsidP="00006E11">
      <w:pPr>
        <w:pStyle w:val="Heading11"/>
      </w:pPr>
      <w:r>
        <w:br w:type="page"/>
      </w:r>
      <w:bookmarkEnd w:id="4"/>
      <w:r w:rsidR="00006E11" w:rsidRPr="00722406">
        <w:rPr>
          <w:noProof/>
          <w:lang w:eastAsia="fi-FI"/>
        </w:rPr>
        <w:lastRenderedPageBreak/>
        <w:t xml:space="preserve"> </w:t>
      </w:r>
      <w:r w:rsidR="00A03B62">
        <w:rPr>
          <w:noProof/>
          <w:lang w:val="fi-FI" w:eastAsia="fi-FI"/>
        </w:rPr>
        <mc:AlternateContent>
          <mc:Choice Requires="wps">
            <w:drawing>
              <wp:anchor distT="0" distB="0" distL="114300" distR="114300" simplePos="0" relativeHeight="251676672" behindDoc="0" locked="0" layoutInCell="1" allowOverlap="1" wp14:anchorId="53733D8D" wp14:editId="13DC9D57">
                <wp:simplePos x="0" y="0"/>
                <wp:positionH relativeFrom="column">
                  <wp:posOffset>-520065</wp:posOffset>
                </wp:positionH>
                <wp:positionV relativeFrom="page">
                  <wp:posOffset>1259840</wp:posOffset>
                </wp:positionV>
                <wp:extent cx="3199765" cy="3062605"/>
                <wp:effectExtent l="0" t="0" r="0" b="10795"/>
                <wp:wrapSquare wrapText="bothSides"/>
                <wp:docPr id="40" name="Text Box 40"/>
                <wp:cNvGraphicFramePr/>
                <a:graphic xmlns:a="http://schemas.openxmlformats.org/drawingml/2006/main">
                  <a:graphicData uri="http://schemas.microsoft.com/office/word/2010/wordprocessingShape">
                    <wps:wsp>
                      <wps:cNvSpPr txBox="1"/>
                      <wps:spPr>
                        <a:xfrm>
                          <a:off x="0" y="0"/>
                          <a:ext cx="3199765" cy="3062605"/>
                        </a:xfrm>
                        <a:prstGeom prst="rect">
                          <a:avLst/>
                        </a:prstGeom>
                        <a:noFill/>
                        <a:ln>
                          <a:noFill/>
                        </a:ln>
                        <a:effectLst/>
                        <a:extLst>
                          <a:ext uri="{C572A759-6A51-4108-AA02-DFA0A04FC94B}">
                            <ma14:wrappingTextBoxFlag xmlns:arto="http://schemas.microsoft.com/office/word/2006/arto"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5C575D6E" w14:textId="1026C442" w:rsidR="00CD5111" w:rsidRPr="00101626" w:rsidRDefault="00CD5111" w:rsidP="00101626">
                            <w:pPr>
                              <w:pStyle w:val="takaotsikko"/>
                            </w:pPr>
                            <w:r>
                              <w:t>Who We Are</w:t>
                            </w:r>
                          </w:p>
                          <w:p w14:paraId="65F82E70" w14:textId="77777777" w:rsidR="00CD5111" w:rsidRPr="00DA0379" w:rsidRDefault="00CD5111" w:rsidP="002409C2">
                            <w:pPr>
                              <w:autoSpaceDE w:val="0"/>
                              <w:autoSpaceDN w:val="0"/>
                              <w:adjustRightInd w:val="0"/>
                              <w:spacing w:after="0" w:line="240" w:lineRule="auto"/>
                              <w:rPr>
                                <w:rFonts w:cstheme="minorHAnsi"/>
                                <w:color w:val="auto"/>
                                <w:sz w:val="19"/>
                                <w:szCs w:val="19"/>
                              </w:rPr>
                            </w:pPr>
                            <w:r w:rsidRPr="00DA0379">
                              <w:rPr>
                                <w:rFonts w:cstheme="minorHAnsi"/>
                                <w:color w:val="auto"/>
                                <w:sz w:val="19"/>
                                <w:szCs w:val="19"/>
                              </w:rPr>
                              <w:t>At OptoFidelity we thrive for the ultimate user</w:t>
                            </w:r>
                          </w:p>
                          <w:p w14:paraId="7D1A66D6" w14:textId="77777777" w:rsidR="00CD5111" w:rsidRPr="00DA0379" w:rsidRDefault="00CD5111" w:rsidP="002409C2">
                            <w:pPr>
                              <w:autoSpaceDE w:val="0"/>
                              <w:autoSpaceDN w:val="0"/>
                              <w:adjustRightInd w:val="0"/>
                              <w:spacing w:after="0" w:line="240" w:lineRule="auto"/>
                              <w:rPr>
                                <w:rFonts w:cstheme="minorHAnsi"/>
                                <w:color w:val="auto"/>
                                <w:sz w:val="19"/>
                                <w:szCs w:val="19"/>
                              </w:rPr>
                            </w:pPr>
                            <w:r w:rsidRPr="00DA0379">
                              <w:rPr>
                                <w:rFonts w:cstheme="minorHAnsi"/>
                                <w:color w:val="auto"/>
                                <w:sz w:val="19"/>
                                <w:szCs w:val="19"/>
                              </w:rPr>
                              <w:t>experience by simulating and testing user interactions</w:t>
                            </w:r>
                          </w:p>
                          <w:p w14:paraId="78E80C03" w14:textId="77777777" w:rsidR="00CD5111" w:rsidRPr="00DA0379" w:rsidRDefault="00CD5111" w:rsidP="002409C2">
                            <w:pPr>
                              <w:autoSpaceDE w:val="0"/>
                              <w:autoSpaceDN w:val="0"/>
                              <w:adjustRightInd w:val="0"/>
                              <w:spacing w:after="0" w:line="240" w:lineRule="auto"/>
                              <w:rPr>
                                <w:rFonts w:cstheme="minorHAnsi"/>
                                <w:color w:val="auto"/>
                                <w:sz w:val="19"/>
                                <w:szCs w:val="19"/>
                              </w:rPr>
                            </w:pPr>
                            <w:r w:rsidRPr="00DA0379">
                              <w:rPr>
                                <w:rFonts w:cstheme="minorHAnsi"/>
                                <w:color w:val="auto"/>
                                <w:sz w:val="19"/>
                                <w:szCs w:val="19"/>
                              </w:rPr>
                              <w:t>for smart devices. We are globally recognized pioneers</w:t>
                            </w:r>
                          </w:p>
                          <w:p w14:paraId="7921BB0F" w14:textId="77777777" w:rsidR="00CD5111" w:rsidRPr="00DA0379" w:rsidRDefault="00CD5111" w:rsidP="002409C2">
                            <w:pPr>
                              <w:autoSpaceDE w:val="0"/>
                              <w:autoSpaceDN w:val="0"/>
                              <w:adjustRightInd w:val="0"/>
                              <w:spacing w:after="0" w:line="240" w:lineRule="auto"/>
                              <w:rPr>
                                <w:rFonts w:cstheme="minorHAnsi"/>
                                <w:color w:val="auto"/>
                                <w:sz w:val="19"/>
                                <w:szCs w:val="19"/>
                              </w:rPr>
                            </w:pPr>
                            <w:r w:rsidRPr="00DA0379">
                              <w:rPr>
                                <w:rFonts w:cstheme="minorHAnsi"/>
                                <w:color w:val="auto"/>
                                <w:sz w:val="19"/>
                                <w:szCs w:val="19"/>
                              </w:rPr>
                              <w:t>in testing, and our humanlike robot assisted technology</w:t>
                            </w:r>
                          </w:p>
                          <w:p w14:paraId="1E1224EA" w14:textId="77777777" w:rsidR="00CD5111" w:rsidRPr="00DA0379" w:rsidRDefault="00CD5111" w:rsidP="002409C2">
                            <w:pPr>
                              <w:autoSpaceDE w:val="0"/>
                              <w:autoSpaceDN w:val="0"/>
                              <w:adjustRightInd w:val="0"/>
                              <w:spacing w:after="0" w:line="240" w:lineRule="auto"/>
                              <w:rPr>
                                <w:rFonts w:cstheme="minorHAnsi"/>
                                <w:color w:val="auto"/>
                                <w:sz w:val="19"/>
                                <w:szCs w:val="19"/>
                              </w:rPr>
                            </w:pPr>
                            <w:r w:rsidRPr="00DA0379">
                              <w:rPr>
                                <w:rFonts w:cstheme="minorHAnsi"/>
                                <w:color w:val="auto"/>
                                <w:sz w:val="19"/>
                                <w:szCs w:val="19"/>
                              </w:rPr>
                              <w:t>platforms are widely used in product development,</w:t>
                            </w:r>
                          </w:p>
                          <w:p w14:paraId="391EDF3A" w14:textId="77777777" w:rsidR="00CD5111" w:rsidRPr="00DA0379" w:rsidRDefault="00CD5111" w:rsidP="002409C2">
                            <w:pPr>
                              <w:autoSpaceDE w:val="0"/>
                              <w:autoSpaceDN w:val="0"/>
                              <w:adjustRightInd w:val="0"/>
                              <w:spacing w:after="0" w:line="240" w:lineRule="auto"/>
                              <w:rPr>
                                <w:rFonts w:cstheme="minorHAnsi"/>
                                <w:color w:val="auto"/>
                                <w:sz w:val="19"/>
                                <w:szCs w:val="19"/>
                              </w:rPr>
                            </w:pPr>
                            <w:r w:rsidRPr="00DA0379">
                              <w:rPr>
                                <w:rFonts w:cstheme="minorHAnsi"/>
                                <w:color w:val="auto"/>
                                <w:sz w:val="19"/>
                                <w:szCs w:val="19"/>
                              </w:rPr>
                              <w:t>production and quality assurance. Our products</w:t>
                            </w:r>
                          </w:p>
                          <w:p w14:paraId="70669314" w14:textId="77777777" w:rsidR="00CD5111" w:rsidRPr="00DA0379" w:rsidRDefault="00CD5111" w:rsidP="002409C2">
                            <w:pPr>
                              <w:autoSpaceDE w:val="0"/>
                              <w:autoSpaceDN w:val="0"/>
                              <w:adjustRightInd w:val="0"/>
                              <w:spacing w:after="0" w:line="240" w:lineRule="auto"/>
                              <w:rPr>
                                <w:rFonts w:cstheme="minorHAnsi"/>
                                <w:color w:val="auto"/>
                                <w:sz w:val="19"/>
                                <w:szCs w:val="19"/>
                              </w:rPr>
                            </w:pPr>
                            <w:r w:rsidRPr="00DA0379">
                              <w:rPr>
                                <w:rFonts w:cstheme="minorHAnsi"/>
                                <w:color w:val="auto"/>
                                <w:sz w:val="19"/>
                                <w:szCs w:val="19"/>
                              </w:rPr>
                              <w:t>are all equipped with easy-to-use SW tools for test</w:t>
                            </w:r>
                          </w:p>
                          <w:p w14:paraId="2A254C65" w14:textId="77777777" w:rsidR="00CD5111" w:rsidRPr="00DA0379" w:rsidRDefault="00CD5111" w:rsidP="002409C2">
                            <w:pPr>
                              <w:autoSpaceDE w:val="0"/>
                              <w:autoSpaceDN w:val="0"/>
                              <w:adjustRightInd w:val="0"/>
                              <w:spacing w:after="0" w:line="240" w:lineRule="auto"/>
                              <w:rPr>
                                <w:rFonts w:cstheme="minorHAnsi"/>
                                <w:color w:val="auto"/>
                                <w:sz w:val="19"/>
                                <w:szCs w:val="19"/>
                              </w:rPr>
                            </w:pPr>
                            <w:r w:rsidRPr="00DA0379">
                              <w:rPr>
                                <w:rFonts w:cstheme="minorHAnsi"/>
                                <w:color w:val="auto"/>
                                <w:sz w:val="19"/>
                                <w:szCs w:val="19"/>
                              </w:rPr>
                              <w:t>parametrizing, results analysis and reporting tools. We</w:t>
                            </w:r>
                          </w:p>
                          <w:p w14:paraId="1B9AEEA0" w14:textId="3AF2B031" w:rsidR="00CD5111" w:rsidRPr="00DA0379" w:rsidRDefault="00CD5111" w:rsidP="002409C2">
                            <w:pPr>
                              <w:rPr>
                                <w:rFonts w:cstheme="minorHAnsi"/>
                                <w:color w:val="auto"/>
                                <w:sz w:val="19"/>
                                <w:szCs w:val="19"/>
                              </w:rPr>
                            </w:pPr>
                            <w:r w:rsidRPr="00DA0379">
                              <w:rPr>
                                <w:rFonts w:cstheme="minorHAnsi"/>
                                <w:color w:val="auto"/>
                                <w:sz w:val="19"/>
                                <w:szCs w:val="19"/>
                              </w:rPr>
                              <w:t>work with the world's largest device manufacturers.</w:t>
                            </w:r>
                          </w:p>
                          <w:p w14:paraId="7CA840D6" w14:textId="77777777" w:rsidR="00CD5111" w:rsidRPr="00D9351D" w:rsidRDefault="00CD5111" w:rsidP="00D9351D">
                            <w:pPr>
                              <w:rPr>
                                <w:color w:val="auto"/>
                              </w:rPr>
                            </w:pPr>
                            <w:r w:rsidRPr="00D9351D">
                              <w:rPr>
                                <w:rStyle w:val="A8"/>
                                <w:color w:val="auto"/>
                                <w:sz w:val="19"/>
                                <w:szCs w:val="19"/>
                              </w:rPr>
                              <w:t>Tight and loyal cooperation with our customers is a key to successful test system delivery. We enable our customers to focus on their own expertise, and ensure the ultimate performance, quality and functionality of their products.</w:t>
                            </w:r>
                          </w:p>
                          <w:p w14:paraId="0B5E1E32" w14:textId="77777777" w:rsidR="00CD5111" w:rsidRPr="00D9351D" w:rsidRDefault="00CD5111" w:rsidP="002409C2">
                            <w:pPr>
                              <w:rPr>
                                <w:rFonts w:cstheme="minorHAnsi"/>
                                <w:color w:val="auto"/>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733D8D" id="Text Box 40" o:spid="_x0000_s1031" type="#_x0000_t202" style="position:absolute;left:0;text-align:left;margin-left:-40.95pt;margin-top:99.2pt;width:251.95pt;height:241.1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" filled="f" stroked="f">
                <v:textbox>
                  <w:txbxContent>
                    <w:p w14:paraId="5C575D6E" w14:textId="1026C442" w:rsidR="00CD5111" w:rsidRPr="00101626" w:rsidRDefault="00CD5111" w:rsidP="00101626">
                      <w:pPr>
                        <w:pStyle w:val="takaotsikko"/>
                      </w:pPr>
                      <w:r>
                        <w:t>Who We Are</w:t>
                      </w:r>
                    </w:p>
                    <w:p w14:paraId="65F82E70" w14:textId="77777777" w:rsidR="00CD5111" w:rsidRPr="00DA0379" w:rsidRDefault="00CD5111" w:rsidP="002409C2">
                      <w:pPr>
                        <w:autoSpaceDE w:val="0"/>
                        <w:autoSpaceDN w:val="0"/>
                        <w:adjustRightInd w:val="0"/>
                        <w:spacing w:after="0" w:line="240" w:lineRule="auto"/>
                        <w:rPr>
                          <w:rFonts w:cstheme="minorHAnsi"/>
                          <w:color w:val="auto"/>
                          <w:sz w:val="19"/>
                          <w:szCs w:val="19"/>
                        </w:rPr>
                      </w:pPr>
                      <w:r w:rsidRPr="00DA0379">
                        <w:rPr>
                          <w:rFonts w:cstheme="minorHAnsi"/>
                          <w:color w:val="auto"/>
                          <w:sz w:val="19"/>
                          <w:szCs w:val="19"/>
                        </w:rPr>
                        <w:t>At OptoFidelity we thrive for the ultimate user</w:t>
                      </w:r>
                    </w:p>
                    <w:p w14:paraId="7D1A66D6" w14:textId="77777777" w:rsidR="00CD5111" w:rsidRPr="00DA0379" w:rsidRDefault="00CD5111" w:rsidP="002409C2">
                      <w:pPr>
                        <w:autoSpaceDE w:val="0"/>
                        <w:autoSpaceDN w:val="0"/>
                        <w:adjustRightInd w:val="0"/>
                        <w:spacing w:after="0" w:line="240" w:lineRule="auto"/>
                        <w:rPr>
                          <w:rFonts w:cstheme="minorHAnsi"/>
                          <w:color w:val="auto"/>
                          <w:sz w:val="19"/>
                          <w:szCs w:val="19"/>
                        </w:rPr>
                      </w:pPr>
                      <w:r w:rsidRPr="00DA0379">
                        <w:rPr>
                          <w:rFonts w:cstheme="minorHAnsi"/>
                          <w:color w:val="auto"/>
                          <w:sz w:val="19"/>
                          <w:szCs w:val="19"/>
                        </w:rPr>
                        <w:t>experience by simulating and testing user interactions</w:t>
                      </w:r>
                    </w:p>
                    <w:p w14:paraId="78E80C03" w14:textId="77777777" w:rsidR="00CD5111" w:rsidRPr="00DA0379" w:rsidRDefault="00CD5111" w:rsidP="002409C2">
                      <w:pPr>
                        <w:autoSpaceDE w:val="0"/>
                        <w:autoSpaceDN w:val="0"/>
                        <w:adjustRightInd w:val="0"/>
                        <w:spacing w:after="0" w:line="240" w:lineRule="auto"/>
                        <w:rPr>
                          <w:rFonts w:cstheme="minorHAnsi"/>
                          <w:color w:val="auto"/>
                          <w:sz w:val="19"/>
                          <w:szCs w:val="19"/>
                        </w:rPr>
                      </w:pPr>
                      <w:r w:rsidRPr="00DA0379">
                        <w:rPr>
                          <w:rFonts w:cstheme="minorHAnsi"/>
                          <w:color w:val="auto"/>
                          <w:sz w:val="19"/>
                          <w:szCs w:val="19"/>
                        </w:rPr>
                        <w:t>for smart devices. We are globally recognized pioneers</w:t>
                      </w:r>
                    </w:p>
                    <w:p w14:paraId="7921BB0F" w14:textId="77777777" w:rsidR="00CD5111" w:rsidRPr="00DA0379" w:rsidRDefault="00CD5111" w:rsidP="002409C2">
                      <w:pPr>
                        <w:autoSpaceDE w:val="0"/>
                        <w:autoSpaceDN w:val="0"/>
                        <w:adjustRightInd w:val="0"/>
                        <w:spacing w:after="0" w:line="240" w:lineRule="auto"/>
                        <w:rPr>
                          <w:rFonts w:cstheme="minorHAnsi"/>
                          <w:color w:val="auto"/>
                          <w:sz w:val="19"/>
                          <w:szCs w:val="19"/>
                        </w:rPr>
                      </w:pPr>
                      <w:r w:rsidRPr="00DA0379">
                        <w:rPr>
                          <w:rFonts w:cstheme="minorHAnsi"/>
                          <w:color w:val="auto"/>
                          <w:sz w:val="19"/>
                          <w:szCs w:val="19"/>
                        </w:rPr>
                        <w:t>in testing, and our humanlike robot assisted technology</w:t>
                      </w:r>
                    </w:p>
                    <w:p w14:paraId="1E1224EA" w14:textId="77777777" w:rsidR="00CD5111" w:rsidRPr="00DA0379" w:rsidRDefault="00CD5111" w:rsidP="002409C2">
                      <w:pPr>
                        <w:autoSpaceDE w:val="0"/>
                        <w:autoSpaceDN w:val="0"/>
                        <w:adjustRightInd w:val="0"/>
                        <w:spacing w:after="0" w:line="240" w:lineRule="auto"/>
                        <w:rPr>
                          <w:rFonts w:cstheme="minorHAnsi"/>
                          <w:color w:val="auto"/>
                          <w:sz w:val="19"/>
                          <w:szCs w:val="19"/>
                        </w:rPr>
                      </w:pPr>
                      <w:r w:rsidRPr="00DA0379">
                        <w:rPr>
                          <w:rFonts w:cstheme="minorHAnsi"/>
                          <w:color w:val="auto"/>
                          <w:sz w:val="19"/>
                          <w:szCs w:val="19"/>
                        </w:rPr>
                        <w:t>platforms are widely used in product development,</w:t>
                      </w:r>
                    </w:p>
                    <w:p w14:paraId="391EDF3A" w14:textId="77777777" w:rsidR="00CD5111" w:rsidRPr="00DA0379" w:rsidRDefault="00CD5111" w:rsidP="002409C2">
                      <w:pPr>
                        <w:autoSpaceDE w:val="0"/>
                        <w:autoSpaceDN w:val="0"/>
                        <w:adjustRightInd w:val="0"/>
                        <w:spacing w:after="0" w:line="240" w:lineRule="auto"/>
                        <w:rPr>
                          <w:rFonts w:cstheme="minorHAnsi"/>
                          <w:color w:val="auto"/>
                          <w:sz w:val="19"/>
                          <w:szCs w:val="19"/>
                        </w:rPr>
                      </w:pPr>
                      <w:r w:rsidRPr="00DA0379">
                        <w:rPr>
                          <w:rFonts w:cstheme="minorHAnsi"/>
                          <w:color w:val="auto"/>
                          <w:sz w:val="19"/>
                          <w:szCs w:val="19"/>
                        </w:rPr>
                        <w:t>production and quality assurance. Our products</w:t>
                      </w:r>
                    </w:p>
                    <w:p w14:paraId="70669314" w14:textId="77777777" w:rsidR="00CD5111" w:rsidRPr="00DA0379" w:rsidRDefault="00CD5111" w:rsidP="002409C2">
                      <w:pPr>
                        <w:autoSpaceDE w:val="0"/>
                        <w:autoSpaceDN w:val="0"/>
                        <w:adjustRightInd w:val="0"/>
                        <w:spacing w:after="0" w:line="240" w:lineRule="auto"/>
                        <w:rPr>
                          <w:rFonts w:cstheme="minorHAnsi"/>
                          <w:color w:val="auto"/>
                          <w:sz w:val="19"/>
                          <w:szCs w:val="19"/>
                        </w:rPr>
                      </w:pPr>
                      <w:r w:rsidRPr="00DA0379">
                        <w:rPr>
                          <w:rFonts w:cstheme="minorHAnsi"/>
                          <w:color w:val="auto"/>
                          <w:sz w:val="19"/>
                          <w:szCs w:val="19"/>
                        </w:rPr>
                        <w:t>are all equipped with easy-to-use SW tools for test</w:t>
                      </w:r>
                    </w:p>
                    <w:p w14:paraId="2A254C65" w14:textId="77777777" w:rsidR="00CD5111" w:rsidRPr="00DA0379" w:rsidRDefault="00CD5111" w:rsidP="002409C2">
                      <w:pPr>
                        <w:autoSpaceDE w:val="0"/>
                        <w:autoSpaceDN w:val="0"/>
                        <w:adjustRightInd w:val="0"/>
                        <w:spacing w:after="0" w:line="240" w:lineRule="auto"/>
                        <w:rPr>
                          <w:rFonts w:cstheme="minorHAnsi"/>
                          <w:color w:val="auto"/>
                          <w:sz w:val="19"/>
                          <w:szCs w:val="19"/>
                        </w:rPr>
                      </w:pPr>
                      <w:r w:rsidRPr="00DA0379">
                        <w:rPr>
                          <w:rFonts w:cstheme="minorHAnsi"/>
                          <w:color w:val="auto"/>
                          <w:sz w:val="19"/>
                          <w:szCs w:val="19"/>
                        </w:rPr>
                        <w:t>parametrizing, results analysis and reporting tools. We</w:t>
                      </w:r>
                    </w:p>
                    <w:p w14:paraId="1B9AEEA0" w14:textId="3AF2B031" w:rsidR="00CD5111" w:rsidRPr="00DA0379" w:rsidRDefault="00CD5111" w:rsidP="002409C2">
                      <w:pPr>
                        <w:rPr>
                          <w:rFonts w:cstheme="minorHAnsi"/>
                          <w:color w:val="auto"/>
                          <w:sz w:val="19"/>
                          <w:szCs w:val="19"/>
                        </w:rPr>
                      </w:pPr>
                      <w:r w:rsidRPr="00DA0379">
                        <w:rPr>
                          <w:rFonts w:cstheme="minorHAnsi"/>
                          <w:color w:val="auto"/>
                          <w:sz w:val="19"/>
                          <w:szCs w:val="19"/>
                        </w:rPr>
                        <w:t>work with the world's largest device manufacturers.</w:t>
                      </w:r>
                    </w:p>
                    <w:p w14:paraId="7CA840D6" w14:textId="77777777" w:rsidR="00CD5111" w:rsidRPr="00D9351D" w:rsidRDefault="00CD5111" w:rsidP="00D9351D">
                      <w:pPr>
                        <w:rPr>
                          <w:color w:val="auto"/>
                        </w:rPr>
                      </w:pPr>
                      <w:r w:rsidRPr="00D9351D">
                        <w:rPr>
                          <w:rStyle w:val="A8"/>
                          <w:color w:val="auto"/>
                          <w:sz w:val="19"/>
                          <w:szCs w:val="19"/>
                        </w:rPr>
                        <w:t>Tight and loyal cooperation with our customers is a key to successful test system delivery. We enable our customers to focus on their own expertise, and ensure the ultimate performance, quality and functionality of their products.</w:t>
                      </w:r>
                    </w:p>
                    <w:p w14:paraId="0B5E1E32" w14:textId="77777777" w:rsidR="00CD5111" w:rsidRPr="00D9351D" w:rsidRDefault="00CD5111" w:rsidP="002409C2">
                      <w:pPr>
                        <w:rPr>
                          <w:rFonts w:cstheme="minorHAnsi"/>
                          <w:color w:val="auto"/>
                        </w:rPr>
                      </w:pPr>
                    </w:p>
                  </w:txbxContent>
                </v:textbox>
                <w10:wrap type="square" anchory="page"/>
              </v:shape>
            </w:pict>
          </mc:Fallback>
        </mc:AlternateContent>
      </w:r>
      <w:r w:rsidR="00101626">
        <w:rPr>
          <w:noProof/>
          <w:lang w:val="fi-FI" w:eastAsia="fi-FI"/>
        </w:rPr>
        <w:drawing>
          <wp:anchor distT="0" distB="0" distL="114300" distR="114300" simplePos="0" relativeHeight="251678720" behindDoc="1" locked="0" layoutInCell="1" allowOverlap="1" wp14:anchorId="22C7040B" wp14:editId="45A5ECB9">
            <wp:simplePos x="0" y="0"/>
            <wp:positionH relativeFrom="page">
              <wp:posOffset>2743200</wp:posOffset>
            </wp:positionH>
            <wp:positionV relativeFrom="page">
              <wp:posOffset>-269240</wp:posOffset>
            </wp:positionV>
            <wp:extent cx="5056505" cy="5808980"/>
            <wp:effectExtent l="0" t="0" r="0" b="7620"/>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_2.png"/>
                    <pic:cNvPicPr/>
                  </pic:nvPicPr>
                  <pic:blipFill>
                    <a:blip r:embed="rId13">
                      <a:extLst>
                        <a:ext uri="{28A0092B-C50C-407E-A947-70E740481C1C}">
                          <a14:useLocalDpi xmlns:a14="http://schemas.microsoft.com/office/drawing/2010/main" val="0"/>
                        </a:ext>
                      </a:extLst>
                    </a:blip>
                    <a:stretch>
                      <a:fillRect/>
                    </a:stretch>
                  </pic:blipFill>
                  <pic:spPr>
                    <a:xfrm>
                      <a:off x="0" y="0"/>
                      <a:ext cx="5056505" cy="5808980"/>
                    </a:xfrm>
                    <a:prstGeom prst="rect">
                      <a:avLst/>
                    </a:prstGeom>
                    <a:extLst>
                      <a:ext uri="{FAA26D3D-D897-4be2-8F04-BA451C77F1D7}">
                        <ma14:placeholderFlag xmlns:arto="http://schemas.microsoft.com/office/word/2006/arto"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p w14:paraId="38581787" w14:textId="232C74F8" w:rsidR="005C3D04" w:rsidRPr="00832026" w:rsidRDefault="002409C2" w:rsidP="000D04D7">
      <w:pPr>
        <w:pStyle w:val="Footer1"/>
        <w:spacing w:line="240" w:lineRule="atLeast"/>
      </w:pPr>
      <w:r>
        <w:rPr>
          <w:noProof/>
          <w:lang w:val="fi-FI" w:eastAsia="fi-FI"/>
        </w:rPr>
        <mc:AlternateContent>
          <mc:Choice Requires="wps">
            <w:drawing>
              <wp:anchor distT="0" distB="0" distL="114300" distR="114300" simplePos="0" relativeHeight="251709440" behindDoc="0" locked="0" layoutInCell="1" allowOverlap="1" wp14:anchorId="7B902349" wp14:editId="70E45C91">
                <wp:simplePos x="0" y="0"/>
                <wp:positionH relativeFrom="margin">
                  <wp:posOffset>819442</wp:posOffset>
                </wp:positionH>
                <wp:positionV relativeFrom="page">
                  <wp:posOffset>7955280</wp:posOffset>
                </wp:positionV>
                <wp:extent cx="3621405" cy="1399735"/>
                <wp:effectExtent l="0" t="0" r="0" b="0"/>
                <wp:wrapNone/>
                <wp:docPr id="12" name="Rectangle 12"/>
                <wp:cNvGraphicFramePr/>
                <a:graphic xmlns:a="http://schemas.openxmlformats.org/drawingml/2006/main">
                  <a:graphicData uri="http://schemas.microsoft.com/office/word/2010/wordprocessingShape">
                    <wps:wsp>
                      <wps:cNvSpPr/>
                      <wps:spPr>
                        <a:xfrm>
                          <a:off x="0" y="0"/>
                          <a:ext cx="3621405" cy="1399735"/>
                        </a:xfrm>
                        <a:prstGeom prst="rect">
                          <a:avLst/>
                        </a:prstGeom>
                        <a:solidFill>
                          <a:sysClr val="window" lastClr="FFFFFF"/>
                        </a:solidFill>
                        <a:ln w="9525" cap="flat" cmpd="sng" algn="ctr">
                          <a:noFill/>
                          <a:prstDash val="solid"/>
                        </a:ln>
                        <a:effectLst/>
                        <a:extLst>
                          <a:ext uri="{FAA26D3D-D897-4be2-8F04-BA451C77F1D7}">
                            <ma14:placeholderFlag xmlns:arto="http://schemas.microsoft.com/office/word/2006/arto"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arto="http://schemas.microsoft.com/office/word/2006/arto"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61B0511F" w14:textId="5133F90C" w:rsidR="00CD5111" w:rsidRPr="00DA0379" w:rsidRDefault="00CD5111" w:rsidP="002409C2">
                            <w:pPr>
                              <w:jc w:val="center"/>
                              <w:rPr>
                                <w:b/>
                                <w:color w:val="005294"/>
                              </w:rPr>
                            </w:pPr>
                            <w:r w:rsidRPr="00DA0379">
                              <w:rPr>
                                <w:b/>
                                <w:color w:val="005294"/>
                              </w:rPr>
                              <w:t>WHAT IS YOUR TESTING MISSION?</w:t>
                            </w:r>
                          </w:p>
                          <w:p w14:paraId="51E62DB4" w14:textId="2096CAB3" w:rsidR="00CD5111" w:rsidRPr="00DA0379" w:rsidRDefault="00CD5111" w:rsidP="002409C2">
                            <w:pPr>
                              <w:jc w:val="center"/>
                              <w:rPr>
                                <w:b/>
                                <w:color w:val="005294"/>
                              </w:rPr>
                            </w:pPr>
                            <w:r w:rsidRPr="00DA0379">
                              <w:rPr>
                                <w:b/>
                                <w:color w:val="005294"/>
                              </w:rPr>
                              <w:t>WE’D LOVE TO HEAR IT!</w:t>
                            </w:r>
                          </w:p>
                        </w:txbxContent>
                      </wps:txbx>
                      <wps:bodyPr rot="0" spcFirstLastPara="0" vertOverflow="overflow" horzOverflow="overflow" vert="horz" wrap="square" lIns="91440" tIns="6300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902349" id="Rectangle 12" o:spid="_x0000_s1032" style="position:absolute;left:0;text-align:left;margin-left:64.5pt;margin-top:626.4pt;width:285.15pt;height:110.2pt;z-index:251709440;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" fillcolor="window" stroked="f">
                <v:textbox inset=",1.75mm">
                  <w:txbxContent>
                    <w:p w14:paraId="61B0511F" w14:textId="5133F90C" w:rsidR="00CD5111" w:rsidRPr="00DA0379" w:rsidRDefault="00CD5111" w:rsidP="002409C2">
                      <w:pPr>
                        <w:jc w:val="center"/>
                        <w:rPr>
                          <w:b/>
                          <w:color w:val="005294"/>
                        </w:rPr>
                      </w:pPr>
                      <w:r w:rsidRPr="00DA0379">
                        <w:rPr>
                          <w:b/>
                          <w:color w:val="005294"/>
                        </w:rPr>
                        <w:t>WHAT IS YOUR TESTING MISSION?</w:t>
                      </w:r>
                    </w:p>
                    <w:p w14:paraId="51E62DB4" w14:textId="2096CAB3" w:rsidR="00CD5111" w:rsidRPr="00DA0379" w:rsidRDefault="00CD5111" w:rsidP="002409C2">
                      <w:pPr>
                        <w:jc w:val="center"/>
                        <w:rPr>
                          <w:b/>
                          <w:color w:val="005294"/>
                        </w:rPr>
                      </w:pPr>
                      <w:r w:rsidRPr="00DA0379">
                        <w:rPr>
                          <w:b/>
                          <w:color w:val="005294"/>
                        </w:rPr>
                        <w:t>WE’D LOVE TO HEAR IT!</w:t>
                      </w:r>
                    </w:p>
                  </w:txbxContent>
                </v:textbox>
                <w10:wrap anchorx="margin" anchory="page"/>
              </v:rect>
            </w:pict>
          </mc:Fallback>
        </mc:AlternateContent>
      </w:r>
      <w:r>
        <w:rPr>
          <w:noProof/>
          <w:lang w:val="fi-FI" w:eastAsia="fi-FI"/>
        </w:rPr>
        <mc:AlternateContent>
          <mc:Choice Requires="wps">
            <w:drawing>
              <wp:anchor distT="0" distB="0" distL="114300" distR="114300" simplePos="0" relativeHeight="251660800" behindDoc="0" locked="0" layoutInCell="1" allowOverlap="1" wp14:anchorId="5891E9DF" wp14:editId="65100353">
                <wp:simplePos x="0" y="0"/>
                <wp:positionH relativeFrom="margin">
                  <wp:posOffset>818857</wp:posOffset>
                </wp:positionH>
                <wp:positionV relativeFrom="paragraph">
                  <wp:posOffset>6370320</wp:posOffset>
                </wp:positionV>
                <wp:extent cx="3621405" cy="1385570"/>
                <wp:effectExtent l="0" t="0" r="0" b="5080"/>
                <wp:wrapThrough wrapText="bothSides">
                  <wp:wrapPolygon edited="0">
                    <wp:start x="0" y="0"/>
                    <wp:lineTo x="0" y="21382"/>
                    <wp:lineTo x="21475" y="21382"/>
                    <wp:lineTo x="21475" y="0"/>
                    <wp:lineTo x="0" y="0"/>
                  </wp:wrapPolygon>
                </wp:wrapThrough>
                <wp:docPr id="10" name="Rectangle 10"/>
                <wp:cNvGraphicFramePr/>
                <a:graphic xmlns:a="http://schemas.openxmlformats.org/drawingml/2006/main">
                  <a:graphicData uri="http://schemas.microsoft.com/office/word/2010/wordprocessingShape">
                    <wps:wsp>
                      <wps:cNvSpPr/>
                      <wps:spPr>
                        <a:xfrm>
                          <a:off x="0" y="0"/>
                          <a:ext cx="3621405" cy="1385570"/>
                        </a:xfrm>
                        <a:prstGeom prst="rect">
                          <a:avLst/>
                        </a:prstGeom>
                        <a:solidFill>
                          <a:schemeClr val="bg1"/>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F5A486" id="Rectangle 10" o:spid="_x0000_s1026" style="position:absolute;margin-left:64.5pt;margin-top:501.6pt;width:285.15pt;height:109.1pt;z-index:251660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" fillcolor="white [3212]" stroked="f">
                <w10:wrap type="through" anchorx="margin"/>
              </v:rect>
            </w:pict>
          </mc:Fallback>
        </mc:AlternateContent>
      </w:r>
      <w:r>
        <w:rPr>
          <w:noProof/>
          <w:lang w:val="fi-FI" w:eastAsia="fi-FI"/>
        </w:rPr>
        <mc:AlternateContent>
          <mc:Choice Requires="wps">
            <w:drawing>
              <wp:anchor distT="0" distB="0" distL="114300" distR="114300" simplePos="0" relativeHeight="251650560" behindDoc="0" locked="0" layoutInCell="1" allowOverlap="1" wp14:anchorId="503D1FC7" wp14:editId="5D1EDC69">
                <wp:simplePos x="0" y="0"/>
                <wp:positionH relativeFrom="margin">
                  <wp:align>center</wp:align>
                </wp:positionH>
                <wp:positionV relativeFrom="page">
                  <wp:posOffset>7272655</wp:posOffset>
                </wp:positionV>
                <wp:extent cx="8001000" cy="2489835"/>
                <wp:effectExtent l="0" t="0" r="0" b="5715"/>
                <wp:wrapThrough wrapText="bothSides">
                  <wp:wrapPolygon edited="0">
                    <wp:start x="0" y="0"/>
                    <wp:lineTo x="0" y="21484"/>
                    <wp:lineTo x="21549" y="21484"/>
                    <wp:lineTo x="21549" y="0"/>
                    <wp:lineTo x="0" y="0"/>
                  </wp:wrapPolygon>
                </wp:wrapThrough>
                <wp:docPr id="36" name="Rectangle 36"/>
                <wp:cNvGraphicFramePr/>
                <a:graphic xmlns:a="http://schemas.openxmlformats.org/drawingml/2006/main">
                  <a:graphicData uri="http://schemas.microsoft.com/office/word/2010/wordprocessingShape">
                    <wps:wsp>
                      <wps:cNvSpPr/>
                      <wps:spPr>
                        <a:xfrm>
                          <a:off x="0" y="0"/>
                          <a:ext cx="8001000" cy="2489835"/>
                        </a:xfrm>
                        <a:prstGeom prst="rect">
                          <a:avLst/>
                        </a:prstGeom>
                        <a:solidFill>
                          <a:srgbClr val="005294"/>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54600D" id="Rectangle 36" o:spid="_x0000_s1026" style="position:absolute;margin-left:0;margin-top:572.65pt;width:630pt;height:196.05pt;z-index:251650560;visibility:visible;mso-wrap-style:square;mso-width-percent:0;mso-height-percent:0;mso-wrap-distance-left:9pt;mso-wrap-distance-top:0;mso-wrap-distance-right:9pt;mso-wrap-distance-bottom:0;mso-position-horizontal:center;mso-position-horizontal-relative:margin;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" fillcolor="#005294" stroked="f">
                <w10:wrap type="through" anchorx="margin" anchory="page"/>
              </v:rect>
            </w:pict>
          </mc:Fallback>
        </mc:AlternateContent>
      </w:r>
      <w:r w:rsidR="00300797">
        <w:rPr>
          <w:noProof/>
          <w:lang w:val="fi-FI" w:eastAsia="fi-FI"/>
        </w:rPr>
        <mc:AlternateContent>
          <mc:Choice Requires="wps">
            <w:drawing>
              <wp:anchor distT="0" distB="0" distL="114300" distR="114300" simplePos="0" relativeHeight="251669504" behindDoc="0" locked="0" layoutInCell="1" allowOverlap="1" wp14:anchorId="727FEC37" wp14:editId="230D0B02">
                <wp:simplePos x="0" y="0"/>
                <wp:positionH relativeFrom="page">
                  <wp:posOffset>3812540</wp:posOffset>
                </wp:positionH>
                <wp:positionV relativeFrom="page">
                  <wp:posOffset>4572635</wp:posOffset>
                </wp:positionV>
                <wp:extent cx="3743960" cy="2638425"/>
                <wp:effectExtent l="0" t="0" r="0" b="3175"/>
                <wp:wrapThrough wrapText="bothSides">
                  <wp:wrapPolygon edited="0">
                    <wp:start x="0" y="0"/>
                    <wp:lineTo x="0" y="21418"/>
                    <wp:lineTo x="21395" y="21418"/>
                    <wp:lineTo x="21395" y="0"/>
                    <wp:lineTo x="0" y="0"/>
                  </wp:wrapPolygon>
                </wp:wrapThrough>
                <wp:docPr id="34" name="Rectangle 34"/>
                <wp:cNvGraphicFramePr/>
                <a:graphic xmlns:a="http://schemas.openxmlformats.org/drawingml/2006/main">
                  <a:graphicData uri="http://schemas.microsoft.com/office/word/2010/wordprocessingShape">
                    <wps:wsp>
                      <wps:cNvSpPr/>
                      <wps:spPr>
                        <a:xfrm>
                          <a:off x="0" y="0"/>
                          <a:ext cx="3743960" cy="2638425"/>
                        </a:xfrm>
                        <a:prstGeom prst="rect">
                          <a:avLst/>
                        </a:prstGeom>
                        <a:solidFill>
                          <a:srgbClr val="313231"/>
                        </a:solidFill>
                        <a:ln>
                          <a:noFill/>
                        </a:ln>
                        <a:effectLst/>
                      </wps:spPr>
                      <wps:style>
                        <a:lnRef idx="1">
                          <a:schemeClr val="accent1"/>
                        </a:lnRef>
                        <a:fillRef idx="3">
                          <a:schemeClr val="accent1"/>
                        </a:fillRef>
                        <a:effectRef idx="2">
                          <a:schemeClr val="accent1"/>
                        </a:effectRef>
                        <a:fontRef idx="minor">
                          <a:schemeClr val="lt1"/>
                        </a:fontRef>
                      </wps:style>
                      <wps:txbx>
                        <w:txbxContent>
                          <w:p w14:paraId="510AC1E5" w14:textId="008A45DE" w:rsidR="00CD5111" w:rsidRPr="00101626" w:rsidRDefault="00CD5111" w:rsidP="0030564E">
                            <w:pPr>
                              <w:pStyle w:val="takaotsikko"/>
                            </w:pPr>
                            <w:r w:rsidRPr="00D72B1A">
                              <w:rPr>
                                <w:rStyle w:val="A7"/>
                                <w:sz w:val="32"/>
                                <w:szCs w:val="32"/>
                              </w:rPr>
                              <w:t>Our People</w:t>
                            </w:r>
                          </w:p>
                          <w:p w14:paraId="55D7C0C2" w14:textId="70E80B3B" w:rsidR="00CD5111" w:rsidRPr="00D9351D" w:rsidRDefault="00CD5111" w:rsidP="00194B5A">
                            <w:pPr>
                              <w:rPr>
                                <w:rFonts w:cs="Open Sans"/>
                                <w:color w:val="FFFFFF"/>
                                <w:sz w:val="19"/>
                                <w:szCs w:val="19"/>
                              </w:rPr>
                            </w:pPr>
                            <w:r w:rsidRPr="00D9351D">
                              <w:rPr>
                                <w:rStyle w:val="A8"/>
                                <w:sz w:val="19"/>
                                <w:szCs w:val="19"/>
                              </w:rPr>
                              <w:t>We are a team of multitalented professionals in the fields of test automation, robotics, machine vision, signal processing and software development. 90% of our people have an engineering degree, and 100% of our people have a hands-on, problem-solving oriented mindset.</w:t>
                            </w:r>
                          </w:p>
                        </w:txbxContent>
                      </wps:txbx>
                      <wps:bodyPr rot="0" spcFirstLastPara="0" vertOverflow="overflow" horzOverflow="overflow" vert="horz" wrap="square" lIns="270000" tIns="45720" rIns="36000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7FEC37" id="Rectangle 34" o:spid="_x0000_s1033" style="position:absolute;left:0;text-align:left;margin-left:300.2pt;margin-top:360.05pt;width:294.8pt;height:207.75pt;z-index:2516695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" fillcolor="#313231" stroked="f">
                <v:textbox inset="7.5mm,,10mm">
                  <w:txbxContent>
                    <w:p w14:paraId="510AC1E5" w14:textId="008A45DE" w:rsidR="00CD5111" w:rsidRPr="00101626" w:rsidRDefault="00CD5111" w:rsidP="0030564E">
                      <w:pPr>
                        <w:pStyle w:val="takaotsikko"/>
                      </w:pPr>
                      <w:r w:rsidRPr="00D72B1A">
                        <w:rPr>
                          <w:rStyle w:val="A7"/>
                          <w:sz w:val="32"/>
                          <w:szCs w:val="32"/>
                        </w:rPr>
                        <w:t>Our People</w:t>
                      </w:r>
                    </w:p>
                    <w:p w14:paraId="55D7C0C2" w14:textId="70E80B3B" w:rsidR="00CD5111" w:rsidRPr="00D9351D" w:rsidRDefault="00CD5111" w:rsidP="00194B5A">
                      <w:pPr>
                        <w:rPr>
                          <w:rFonts w:cs="Open Sans"/>
                          <w:color w:val="FFFFFF"/>
                          <w:sz w:val="19"/>
                          <w:szCs w:val="19"/>
                        </w:rPr>
                      </w:pPr>
                      <w:r w:rsidRPr="00D9351D">
                        <w:rPr>
                          <w:rStyle w:val="A8"/>
                          <w:sz w:val="19"/>
                          <w:szCs w:val="19"/>
                        </w:rPr>
                        <w:t>We are a team of multitalented professionals in the fields of test automation, robotics, machine vision, signal processing and software development. 90% of our people have an engineering degree, and 100% of our people have a hands-on, problem-solving oriented mindset.</w:t>
                      </w:r>
                    </w:p>
                  </w:txbxContent>
                </v:textbox>
                <w10:wrap type="through" anchorx="page" anchory="page"/>
              </v:rect>
            </w:pict>
          </mc:Fallback>
        </mc:AlternateContent>
      </w:r>
      <w:r w:rsidR="004A1C9F">
        <w:rPr>
          <w:noProof/>
          <w:lang w:val="fi-FI" w:eastAsia="fi-FI"/>
        </w:rPr>
        <mc:AlternateContent>
          <mc:Choice Requires="wps">
            <w:drawing>
              <wp:anchor distT="0" distB="0" distL="114300" distR="114300" simplePos="0" relativeHeight="251674624" behindDoc="0" locked="0" layoutInCell="1" allowOverlap="1" wp14:anchorId="55A53E61" wp14:editId="78412CC5">
                <wp:simplePos x="0" y="0"/>
                <wp:positionH relativeFrom="margin">
                  <wp:align>center</wp:align>
                </wp:positionH>
                <wp:positionV relativeFrom="page">
                  <wp:posOffset>7269480</wp:posOffset>
                </wp:positionV>
                <wp:extent cx="1800000" cy="288000"/>
                <wp:effectExtent l="0" t="0" r="3810" b="0"/>
                <wp:wrapNone/>
                <wp:docPr id="37" name="Rectangle 37"/>
                <wp:cNvGraphicFramePr/>
                <a:graphic xmlns:a="http://schemas.openxmlformats.org/drawingml/2006/main">
                  <a:graphicData uri="http://schemas.microsoft.com/office/word/2010/wordprocessingShape">
                    <wps:wsp>
                      <wps:cNvSpPr/>
                      <wps:spPr>
                        <a:xfrm>
                          <a:off x="0" y="0"/>
                          <a:ext cx="1800000" cy="288000"/>
                        </a:xfrm>
                        <a:prstGeom prst="rect">
                          <a:avLst/>
                        </a:prstGeom>
                        <a:solidFill>
                          <a:schemeClr val="bg1"/>
                        </a:solidFill>
                        <a:ln>
                          <a:noFill/>
                        </a:ln>
                        <a:effectLst/>
                        <a:extLst>
                          <a:ext uri="{FAA26D3D-D897-4be2-8F04-BA451C77F1D7}">
                            <ma14:placeholderFlag xmlns:arto="http://schemas.microsoft.com/office/word/2006/arto"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arto="http://schemas.microsoft.com/office/word/2006/arto"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1">
                          <a:schemeClr val="accent1"/>
                        </a:lnRef>
                        <a:fillRef idx="3">
                          <a:schemeClr val="accent1"/>
                        </a:fillRef>
                        <a:effectRef idx="2">
                          <a:schemeClr val="accent1"/>
                        </a:effectRef>
                        <a:fontRef idx="minor">
                          <a:schemeClr val="lt1"/>
                        </a:fontRef>
                      </wps:style>
                      <wps:txbx>
                        <w:txbxContent>
                          <w:p w14:paraId="6865203F" w14:textId="44ECC915" w:rsidR="00CD5111" w:rsidRPr="00D72B1A" w:rsidRDefault="00CD5111" w:rsidP="00D72B1A">
                            <w:pPr>
                              <w:jc w:val="center"/>
                              <w:rPr>
                                <w:b/>
                                <w:color w:val="005294"/>
                              </w:rPr>
                            </w:pPr>
                            <w:r w:rsidRPr="00D72B1A">
                              <w:rPr>
                                <w:b/>
                                <w:color w:val="005294"/>
                              </w:rPr>
                              <w:t>CONTACT US</w:t>
                            </w:r>
                          </w:p>
                        </w:txbxContent>
                      </wps:txbx>
                      <wps:bodyPr rot="0" spcFirstLastPara="0" vertOverflow="overflow" horzOverflow="overflow" vert="horz" wrap="square" lIns="91440" tIns="6300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A53E61" id="Rectangle 37" o:spid="_x0000_s1034" style="position:absolute;left:0;text-align:left;margin-left:0;margin-top:572.4pt;width:141.75pt;height:22.7pt;z-index:251674624;visibility:visible;mso-wrap-style:square;mso-width-percent:0;mso-height-percent:0;mso-wrap-distance-left:9pt;mso-wrap-distance-top:0;mso-wrap-distance-right:9pt;mso-wrap-distance-bottom:0;mso-position-horizontal:center;mso-position-horizontal-relative:margin;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" fillcolor="white [3212]" stroked="f">
                <v:textbox inset=",1.75mm">
                  <w:txbxContent>
                    <w:p w14:paraId="6865203F" w14:textId="44ECC915" w:rsidR="00CD5111" w:rsidRPr="00D72B1A" w:rsidRDefault="00CD5111" w:rsidP="00D72B1A">
                      <w:pPr>
                        <w:jc w:val="center"/>
                        <w:rPr>
                          <w:b/>
                          <w:color w:val="005294"/>
                        </w:rPr>
                      </w:pPr>
                      <w:r w:rsidRPr="00D72B1A">
                        <w:rPr>
                          <w:b/>
                          <w:color w:val="005294"/>
                        </w:rPr>
                        <w:t>CONTACT US</w:t>
                      </w:r>
                    </w:p>
                  </w:txbxContent>
                </v:textbox>
                <w10:wrap anchorx="margin" anchory="page"/>
              </v:rect>
            </w:pict>
          </mc:Fallback>
        </mc:AlternateContent>
      </w:r>
      <w:r w:rsidR="004A1C9F">
        <w:rPr>
          <w:noProof/>
          <w:lang w:val="fi-FI" w:eastAsia="fi-FI"/>
        </w:rPr>
        <w:drawing>
          <wp:anchor distT="0" distB="0" distL="114300" distR="114300" simplePos="0" relativeHeight="251675648" behindDoc="0" locked="1" layoutInCell="1" allowOverlap="1" wp14:anchorId="3E73A0AD" wp14:editId="111981FE">
            <wp:simplePos x="0" y="0"/>
            <wp:positionH relativeFrom="page">
              <wp:posOffset>-180340</wp:posOffset>
            </wp:positionH>
            <wp:positionV relativeFrom="page">
              <wp:posOffset>4572635</wp:posOffset>
            </wp:positionV>
            <wp:extent cx="3928745" cy="2639060"/>
            <wp:effectExtent l="0" t="0" r="8255" b="254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png"/>
                    <pic:cNvPicPr/>
                  </pic:nvPicPr>
                  <pic:blipFill>
                    <a:blip r:embed="rId14">
                      <a:extLst>
                        <a:ext uri="{28A0092B-C50C-407E-A947-70E740481C1C}">
                          <a14:useLocalDpi xmlns:a14="http://schemas.microsoft.com/office/drawing/2010/main" val="0"/>
                        </a:ext>
                      </a:extLst>
                    </a:blip>
                    <a:stretch>
                      <a:fillRect/>
                    </a:stretch>
                  </pic:blipFill>
                  <pic:spPr>
                    <a:xfrm>
                      <a:off x="0" y="0"/>
                      <a:ext cx="3928745" cy="2639060"/>
                    </a:xfrm>
                    <a:prstGeom prst="rect">
                      <a:avLst/>
                    </a:prstGeom>
                    <a:extLst>
                      <a:ext uri="{FAA26D3D-D897-4be2-8F04-BA451C77F1D7}">
                        <ma14:placeholderFlag xmlns:arto="http://schemas.microsoft.com/office/word/2006/arto"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300797">
        <w:softHyphen/>
      </w:r>
      <w:r w:rsidR="00300797">
        <w:softHyphen/>
      </w:r>
      <w:r w:rsidR="00300797">
        <w:softHyphen/>
      </w:r>
    </w:p>
    <w:sectPr w:rsidR="005C3D04" w:rsidRPr="00832026" w:rsidSect="00C479C8">
      <w:headerReference w:type="even" r:id="rId15"/>
      <w:headerReference w:type="default" r:id="rId16"/>
      <w:footerReference w:type="default" r:id="rId17"/>
      <w:headerReference w:type="first" r:id="rId18"/>
      <w:footerReference w:type="first" r:id="rId19"/>
      <w:pgSz w:w="11900" w:h="16840"/>
      <w:pgMar w:top="2096" w:right="1800" w:bottom="1440" w:left="1800" w:header="0" w:footer="0" w:gutter="0"/>
      <w:cols w:space="708"/>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18D0FF9" w14:textId="77777777" w:rsidR="00BB2F7C" w:rsidRDefault="00BB2F7C" w:rsidP="00074BA4">
      <w:r>
        <w:separator/>
      </w:r>
    </w:p>
  </w:endnote>
  <w:endnote w:type="continuationSeparator" w:id="0">
    <w:p w14:paraId="6FDC2AD4" w14:textId="77777777" w:rsidR="00BB2F7C" w:rsidRDefault="00BB2F7C" w:rsidP="00074BA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 w:name="Cambria">
    <w:panose1 w:val="02040503050406030204"/>
    <w:charset w:val="00"/>
    <w:family w:val="roman"/>
    <w:pitch w:val="variable"/>
    <w:sig w:usb0="E00006FF" w:usb1="400004FF" w:usb2="00000000" w:usb3="00000000" w:csb0="0000019F" w:csb1="00000000"/>
  </w:font>
  <w:font w:name="Arial">
    <w:panose1 w:val="020B0604020202020204"/>
    <w:charset w:val="00"/>
    <w:family w:val="swiss"/>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imes-Roman">
    <w:altName w:val="Times New Roman"/>
    <w:panose1 w:val="00000000000000000000"/>
    <w:charset w:val="4D"/>
    <w:family w:val="auto"/>
    <w:notTrueType/>
    <w:pitch w:val="default"/>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Open Sans">
    <w:charset w:val="00"/>
    <w:family w:val="swiss"/>
    <w:pitch w:val="variable"/>
    <w:sig w:usb0="E00002EF" w:usb1="4000205B" w:usb2="00000028"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40DC4C6" w14:textId="77777777" w:rsidR="00CD5111" w:rsidRDefault="00CD5111" w:rsidP="00747A12">
    <w:pPr>
      <w:pStyle w:val="Footer"/>
      <w:ind w:left="-1800"/>
    </w:pPr>
    <w:r>
      <w:rPr>
        <w:noProof/>
        <w:lang w:val="fi-FI" w:eastAsia="fi-FI"/>
      </w:rPr>
      <mc:AlternateContent>
        <mc:Choice Requires="wps">
          <w:drawing>
            <wp:anchor distT="0" distB="0" distL="114300" distR="114300" simplePos="0" relativeHeight="251662848" behindDoc="0" locked="0" layoutInCell="1" allowOverlap="1" wp14:anchorId="3EF304D1" wp14:editId="092C0617">
              <wp:simplePos x="0" y="0"/>
              <wp:positionH relativeFrom="margin">
                <wp:align>center</wp:align>
              </wp:positionH>
              <wp:positionV relativeFrom="paragraph">
                <wp:posOffset>-629920</wp:posOffset>
              </wp:positionV>
              <wp:extent cx="2159635" cy="287655"/>
              <wp:effectExtent l="0" t="0" r="0" b="0"/>
              <wp:wrapNone/>
              <wp:docPr id="19" name="Rectangle 19"/>
              <wp:cNvGraphicFramePr/>
              <a:graphic xmlns:a="http://schemas.openxmlformats.org/drawingml/2006/main">
                <a:graphicData uri="http://schemas.microsoft.com/office/word/2010/wordprocessingShape">
                  <wps:wsp>
                    <wps:cNvSpPr/>
                    <wps:spPr>
                      <a:xfrm>
                        <a:off x="0" y="0"/>
                        <a:ext cx="2159635" cy="287655"/>
                      </a:xfrm>
                      <a:prstGeom prst="rect">
                        <a:avLst/>
                      </a:prstGeom>
                      <a:solidFill>
                        <a:srgbClr val="5CAC34"/>
                      </a:solidFill>
                      <a:ln>
                        <a:noFill/>
                      </a:ln>
                      <a:effectLst/>
                    </wps:spPr>
                    <wps:style>
                      <a:lnRef idx="1">
                        <a:schemeClr val="accent1"/>
                      </a:lnRef>
                      <a:fillRef idx="3">
                        <a:schemeClr val="accent1"/>
                      </a:fillRef>
                      <a:effectRef idx="2">
                        <a:schemeClr val="accent1"/>
                      </a:effectRef>
                      <a:fontRef idx="minor">
                        <a:schemeClr val="lt1"/>
                      </a:fontRef>
                    </wps:style>
                    <wps:txbx>
                      <w:txbxContent>
                        <w:p w14:paraId="6C9A805E" w14:textId="77777777" w:rsidR="00CD5111" w:rsidRPr="003A5AA4" w:rsidRDefault="00CD5111" w:rsidP="00101626">
                          <w:pPr>
                            <w:pStyle w:val="Footer1"/>
                          </w:pPr>
                          <w:r w:rsidRPr="003A5AA4">
                            <w:t>www.optofidelity.com</w:t>
                          </w:r>
                        </w:p>
                      </w:txbxContent>
                    </wps:txbx>
                    <wps:bodyPr rot="0" spcFirstLastPara="0" vertOverflow="overflow" horzOverflow="overflow" vert="horz" wrap="square" lIns="91440" tIns="3600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F304D1" id="Rectangle 19" o:spid="_x0000_s1035" style="position:absolute;left:0;text-align:left;margin-left:0;margin-top:-49.6pt;width:170.05pt;height:22.65pt;z-index:2516628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" fillcolor="#5cac34" stroked="f">
              <v:textbox inset=",1mm">
                <w:txbxContent>
                  <w:p w14:paraId="6C9A805E" w14:textId="77777777" w:rsidR="00CD5111" w:rsidRPr="003A5AA4" w:rsidRDefault="00CD5111" w:rsidP="00101626">
                    <w:pPr>
                      <w:pStyle w:val="Footer1"/>
                    </w:pPr>
                    <w:r w:rsidRPr="003A5AA4">
                      <w:t>www.optofidelity.com</w:t>
                    </w:r>
                  </w:p>
                </w:txbxContent>
              </v:textbox>
              <w10:wrap anchorx="margin"/>
            </v:rect>
          </w:pict>
        </mc:Fallback>
      </mc:AlternateContent>
    </w:r>
    <w:r>
      <w:rPr>
        <w:noProof/>
        <w:lang w:val="fi-FI" w:eastAsia="fi-FI"/>
      </w:rPr>
      <mc:AlternateContent>
        <mc:Choice Requires="wps">
          <w:drawing>
            <wp:anchor distT="0" distB="0" distL="114300" distR="114300" simplePos="0" relativeHeight="251660800" behindDoc="0" locked="0" layoutInCell="1" allowOverlap="1" wp14:anchorId="5A5A1F62" wp14:editId="0BFD7517">
              <wp:simplePos x="0" y="0"/>
              <wp:positionH relativeFrom="page">
                <wp:posOffset>540385</wp:posOffset>
              </wp:positionH>
              <wp:positionV relativeFrom="paragraph">
                <wp:posOffset>-629920</wp:posOffset>
              </wp:positionV>
              <wp:extent cx="2159635" cy="287655"/>
              <wp:effectExtent l="0" t="0" r="0" b="0"/>
              <wp:wrapNone/>
              <wp:docPr id="18" name="Rectangle 18"/>
              <wp:cNvGraphicFramePr/>
              <a:graphic xmlns:a="http://schemas.openxmlformats.org/drawingml/2006/main">
                <a:graphicData uri="http://schemas.microsoft.com/office/word/2010/wordprocessingShape">
                  <wps:wsp>
                    <wps:cNvSpPr/>
                    <wps:spPr>
                      <a:xfrm>
                        <a:off x="0" y="0"/>
                        <a:ext cx="2159635" cy="287655"/>
                      </a:xfrm>
                      <a:prstGeom prst="rect">
                        <a:avLst/>
                      </a:prstGeom>
                      <a:solidFill>
                        <a:srgbClr val="D12820"/>
                      </a:solidFill>
                      <a:ln>
                        <a:noFill/>
                      </a:ln>
                      <a:effectLst/>
                    </wps:spPr>
                    <wps:style>
                      <a:lnRef idx="1">
                        <a:schemeClr val="accent1"/>
                      </a:lnRef>
                      <a:fillRef idx="3">
                        <a:schemeClr val="accent1"/>
                      </a:fillRef>
                      <a:effectRef idx="2">
                        <a:schemeClr val="accent1"/>
                      </a:effectRef>
                      <a:fontRef idx="minor">
                        <a:schemeClr val="lt1"/>
                      </a:fontRef>
                    </wps:style>
                    <wps:txbx>
                      <w:txbxContent>
                        <w:p w14:paraId="6F540CFE" w14:textId="77777777" w:rsidR="00CD5111" w:rsidRPr="003A5AA4" w:rsidRDefault="00CD5111" w:rsidP="00101626">
                          <w:pPr>
                            <w:pStyle w:val="Footer1"/>
                          </w:pPr>
                          <w:r w:rsidRPr="003A5AA4">
                            <w:t>COMPANY CONFIDENTIAL</w:t>
                          </w:r>
                        </w:p>
                      </w:txbxContent>
                    </wps:txbx>
                    <wps:bodyPr rot="0" spcFirstLastPara="0" vertOverflow="overflow" horzOverflow="overflow" vert="horz" wrap="square" lIns="91440" tIns="3600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5A1F62" id="Rectangle 18" o:spid="_x0000_s1036" style="position:absolute;left:0;text-align:left;margin-left:42.55pt;margin-top:-49.6pt;width:170.05pt;height:22.65pt;z-index:2516608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" fillcolor="#d12820" stroked="f">
              <v:textbox inset=",1mm">
                <w:txbxContent>
                  <w:p w14:paraId="6F540CFE" w14:textId="77777777" w:rsidR="00CD5111" w:rsidRPr="003A5AA4" w:rsidRDefault="00CD5111" w:rsidP="00101626">
                    <w:pPr>
                      <w:pStyle w:val="Footer1"/>
                    </w:pPr>
                    <w:r w:rsidRPr="003A5AA4">
                      <w:t>COMPANY CONFIDENTIAL</w:t>
                    </w:r>
                  </w:p>
                </w:txbxContent>
              </v:textbox>
              <w10:wrap anchorx="page"/>
            </v:rect>
          </w:pict>
        </mc:Fallback>
      </mc:AlternateContent>
    </w:r>
    <w:r>
      <w:rPr>
        <w:noProof/>
        <w:lang w:val="fi-FI" w:eastAsia="fi-FI"/>
      </w:rPr>
      <mc:AlternateContent>
        <mc:Choice Requires="wps">
          <w:drawing>
            <wp:anchor distT="0" distB="0" distL="114300" distR="114300" simplePos="0" relativeHeight="251664896" behindDoc="0" locked="0" layoutInCell="1" allowOverlap="1" wp14:anchorId="28419862" wp14:editId="78F2624A">
              <wp:simplePos x="0" y="0"/>
              <wp:positionH relativeFrom="page">
                <wp:posOffset>4860925</wp:posOffset>
              </wp:positionH>
              <wp:positionV relativeFrom="paragraph">
                <wp:posOffset>-629920</wp:posOffset>
              </wp:positionV>
              <wp:extent cx="2159635" cy="287655"/>
              <wp:effectExtent l="0" t="0" r="0" b="0"/>
              <wp:wrapNone/>
              <wp:docPr id="22" name="Rectangle 22"/>
              <wp:cNvGraphicFramePr/>
              <a:graphic xmlns:a="http://schemas.openxmlformats.org/drawingml/2006/main">
                <a:graphicData uri="http://schemas.microsoft.com/office/word/2010/wordprocessingShape">
                  <wps:wsp>
                    <wps:cNvSpPr/>
                    <wps:spPr>
                      <a:xfrm>
                        <a:off x="0" y="0"/>
                        <a:ext cx="2159635" cy="287655"/>
                      </a:xfrm>
                      <a:prstGeom prst="rect">
                        <a:avLst/>
                      </a:prstGeom>
                      <a:solidFill>
                        <a:srgbClr val="005294"/>
                      </a:solidFill>
                      <a:ln>
                        <a:noFill/>
                      </a:ln>
                      <a:effectLst/>
                    </wps:spPr>
                    <wps:style>
                      <a:lnRef idx="1">
                        <a:schemeClr val="accent1"/>
                      </a:lnRef>
                      <a:fillRef idx="3">
                        <a:schemeClr val="accent1"/>
                      </a:fillRef>
                      <a:effectRef idx="2">
                        <a:schemeClr val="accent1"/>
                      </a:effectRef>
                      <a:fontRef idx="minor">
                        <a:schemeClr val="lt1"/>
                      </a:fontRef>
                    </wps:style>
                    <wps:txbx>
                      <w:txbxContent>
                        <w:p w14:paraId="4EC76F3B" w14:textId="77777777" w:rsidR="00CD5111" w:rsidRPr="003A5AA4" w:rsidRDefault="00CD5111" w:rsidP="00101626">
                          <w:pPr>
                            <w:pStyle w:val="Footer1"/>
                          </w:pPr>
                          <w:r w:rsidRPr="003A5AA4">
                            <w:t>sales@optofidelity.com</w:t>
                          </w:r>
                        </w:p>
                      </w:txbxContent>
                    </wps:txbx>
                    <wps:bodyPr rot="0" spcFirstLastPara="0" vertOverflow="overflow" horzOverflow="overflow" vert="horz" wrap="square" lIns="91440" tIns="3600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419862" id="Rectangle 22" o:spid="_x0000_s1037" style="position:absolute;left:0;text-align:left;margin-left:382.75pt;margin-top:-49.6pt;width:170.05pt;height:22.65pt;z-index:2516648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" fillcolor="#005294" stroked="f">
              <v:textbox inset=",1mm">
                <w:txbxContent>
                  <w:p w14:paraId="4EC76F3B" w14:textId="77777777" w:rsidR="00CD5111" w:rsidRPr="003A5AA4" w:rsidRDefault="00CD5111" w:rsidP="00101626">
                    <w:pPr>
                      <w:pStyle w:val="Footer1"/>
                    </w:pPr>
                    <w:r w:rsidRPr="003A5AA4">
                      <w:t>sales@optofidelity.com</w:t>
                    </w:r>
                  </w:p>
                </w:txbxContent>
              </v:textbox>
              <w10:wrap anchorx="page"/>
            </v:rect>
          </w:pict>
        </mc:Fallback>
      </mc:AlternateContent>
    </w:r>
    <w:r>
      <w:rPr>
        <w:noProof/>
        <w:lang w:val="fi-FI" w:eastAsia="fi-FI"/>
      </w:rPr>
      <mc:AlternateContent>
        <mc:Choice Requires="wps">
          <w:drawing>
            <wp:anchor distT="0" distB="0" distL="114300" distR="114300" simplePos="0" relativeHeight="251656704" behindDoc="0" locked="0" layoutInCell="1" allowOverlap="1" wp14:anchorId="7A0A8AC8" wp14:editId="017B14B8">
              <wp:simplePos x="0" y="0"/>
              <wp:positionH relativeFrom="column">
                <wp:posOffset>4257675</wp:posOffset>
              </wp:positionH>
              <wp:positionV relativeFrom="paragraph">
                <wp:posOffset>586740</wp:posOffset>
              </wp:positionV>
              <wp:extent cx="1080135" cy="264795"/>
              <wp:effectExtent l="0" t="0" r="0" b="0"/>
              <wp:wrapNone/>
              <wp:docPr id="6"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80135" cy="264795"/>
                      </a:xfrm>
                      <a:prstGeom prst="rect">
                        <a:avLst/>
                      </a:prstGeom>
                      <a:noFill/>
                      <a:ln>
                        <a:noFill/>
                      </a:ln>
                      <a:extLst>
                        <a:ext uri="{909E8E84-426E-40dd-AFC4-6F175D3DCCD1}">
                          <a14:hiddenFill xmlns:arto="http://schemas.microsoft.com/office/word/2006/arto"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solidFill>
                              <a:srgbClr val="FFFFFF"/>
                            </a:solidFill>
                          </a14:hiddenFill>
                        </a:ext>
                        <a:ext uri="{91240B29-F687-4f45-9708-019B960494DF}">
                          <a14:hiddenLine xmlns:arto="http://schemas.microsoft.com/office/word/2006/arto"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w="9525">
                            <a:solidFill>
                              <a:srgbClr val="000000"/>
                            </a:solidFill>
                            <a:miter lim="800000"/>
                            <a:headEnd/>
                            <a:tailEnd/>
                          </a14:hiddenLine>
                        </a:ext>
                      </a:extLst>
                    </wps:spPr>
                    <wps:txbx>
                      <w:txbxContent>
                        <w:p w14:paraId="780B36EA" w14:textId="0DDDE181" w:rsidR="00CD5111" w:rsidRDefault="00CD5111" w:rsidP="00C04430">
                          <w:pPr>
                            <w:pStyle w:val="Footer"/>
                            <w:ind w:left="142" w:right="-1567"/>
                          </w:pPr>
                          <w:r>
                            <w:t xml:space="preserve">Page </w:t>
                          </w:r>
                          <w:r>
                            <w:rPr>
                              <w:rStyle w:val="PageNumber"/>
                            </w:rPr>
                            <w:fldChar w:fldCharType="begin"/>
                          </w:r>
                          <w:r>
                            <w:rPr>
                              <w:rStyle w:val="PageNumber"/>
                            </w:rPr>
                            <w:instrText xml:space="preserve"> PAGE </w:instrText>
                          </w:r>
                          <w:r>
                            <w:rPr>
                              <w:rStyle w:val="PageNumber"/>
                            </w:rPr>
                            <w:fldChar w:fldCharType="separate"/>
                          </w:r>
                          <w:r w:rsidR="00081441">
                            <w:rPr>
                              <w:rStyle w:val="PageNumber"/>
                              <w:noProof/>
                            </w:rPr>
                            <w:t>2</w:t>
                          </w:r>
                          <w:r>
                            <w:rPr>
                              <w:rStyle w:val="PageNumber"/>
                            </w:rPr>
                            <w:fldChar w:fldCharType="end"/>
                          </w:r>
                          <w:r>
                            <w:rPr>
                              <w:rStyle w:val="PageNumber"/>
                            </w:rPr>
                            <w:t xml:space="preserve"> of </w:t>
                          </w:r>
                          <w:r>
                            <w:rPr>
                              <w:rStyle w:val="PageNumber"/>
                            </w:rPr>
                            <w:fldChar w:fldCharType="begin"/>
                          </w:r>
                          <w:r>
                            <w:rPr>
                              <w:rStyle w:val="PageNumber"/>
                            </w:rPr>
                            <w:instrText xml:space="preserve"> NUMPAGES </w:instrText>
                          </w:r>
                          <w:r>
                            <w:rPr>
                              <w:rStyle w:val="PageNumber"/>
                            </w:rPr>
                            <w:fldChar w:fldCharType="separate"/>
                          </w:r>
                          <w:r w:rsidR="00081441">
                            <w:rPr>
                              <w:rStyle w:val="PageNumber"/>
                              <w:noProof/>
                            </w:rPr>
                            <w:t>19</w:t>
                          </w:r>
                          <w:r>
                            <w:rPr>
                              <w:rStyle w:val="PageNumber"/>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A0A8AC8" id="_x0000_t202" coordsize="21600,21600" o:spt="202" path="m,l,21600r21600,l21600,xe">
              <v:stroke joinstyle="miter"/>
              <v:path gradientshapeok="t" o:connecttype="rect"/>
            </v:shapetype>
            <v:shape id="Text Box 1" o:spid="_x0000_s1038" type="#_x0000_t202" style="position:absolute;left:0;text-align:left;margin-left:335.25pt;margin-top:46.2pt;width:85.05pt;height:20.8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" filled="f" stroked="f">
              <v:textbox inset="0,0,0,0">
                <w:txbxContent>
                  <w:p w14:paraId="780B36EA" w14:textId="0DDDE181" w:rsidR="00CD5111" w:rsidRDefault="00CD5111" w:rsidP="00C04430">
                    <w:pPr>
                      <w:pStyle w:val="Footer"/>
                      <w:ind w:left="142" w:right="-1567"/>
                    </w:pPr>
                    <w:r>
                      <w:t xml:space="preserve">Page </w:t>
                    </w:r>
                    <w:r>
                      <w:rPr>
                        <w:rStyle w:val="PageNumber"/>
                      </w:rPr>
                      <w:fldChar w:fldCharType="begin"/>
                    </w:r>
                    <w:r>
                      <w:rPr>
                        <w:rStyle w:val="PageNumber"/>
                      </w:rPr>
                      <w:instrText xml:space="preserve"> PAGE </w:instrText>
                    </w:r>
                    <w:r>
                      <w:rPr>
                        <w:rStyle w:val="PageNumber"/>
                      </w:rPr>
                      <w:fldChar w:fldCharType="separate"/>
                    </w:r>
                    <w:r w:rsidR="00081441">
                      <w:rPr>
                        <w:rStyle w:val="PageNumber"/>
                        <w:noProof/>
                      </w:rPr>
                      <w:t>2</w:t>
                    </w:r>
                    <w:r>
                      <w:rPr>
                        <w:rStyle w:val="PageNumber"/>
                      </w:rPr>
                      <w:fldChar w:fldCharType="end"/>
                    </w:r>
                    <w:r>
                      <w:rPr>
                        <w:rStyle w:val="PageNumber"/>
                      </w:rPr>
                      <w:t xml:space="preserve"> of </w:t>
                    </w:r>
                    <w:r>
                      <w:rPr>
                        <w:rStyle w:val="PageNumber"/>
                      </w:rPr>
                      <w:fldChar w:fldCharType="begin"/>
                    </w:r>
                    <w:r>
                      <w:rPr>
                        <w:rStyle w:val="PageNumber"/>
                      </w:rPr>
                      <w:instrText xml:space="preserve"> NUMPAGES </w:instrText>
                    </w:r>
                    <w:r>
                      <w:rPr>
                        <w:rStyle w:val="PageNumber"/>
                      </w:rPr>
                      <w:fldChar w:fldCharType="separate"/>
                    </w:r>
                    <w:r w:rsidR="00081441">
                      <w:rPr>
                        <w:rStyle w:val="PageNumber"/>
                        <w:noProof/>
                      </w:rPr>
                      <w:t>19</w:t>
                    </w:r>
                    <w:r>
                      <w:rPr>
                        <w:rStyle w:val="PageNumber"/>
                      </w:rPr>
                      <w:fldChar w:fldCharType="end"/>
                    </w:r>
                  </w:p>
                </w:txbxContent>
              </v:textbox>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27DF498" w14:textId="77777777" w:rsidR="00CD5111" w:rsidRDefault="00CD5111" w:rsidP="0014520C">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0F7BA4D" w14:textId="77777777" w:rsidR="00BB2F7C" w:rsidRDefault="00BB2F7C" w:rsidP="00074BA4">
      <w:r>
        <w:separator/>
      </w:r>
    </w:p>
  </w:footnote>
  <w:footnote w:type="continuationSeparator" w:id="0">
    <w:p w14:paraId="73B742D1" w14:textId="77777777" w:rsidR="00BB2F7C" w:rsidRDefault="00BB2F7C" w:rsidP="00074BA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A6EDC5" w14:textId="77777777" w:rsidR="00CD5111" w:rsidRDefault="00CD5111" w:rsidP="00905A55">
    <w:pPr>
      <w:pStyle w:val="Head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298D87FE" w14:textId="77777777" w:rsidR="00CD5111" w:rsidRDefault="00CD5111" w:rsidP="00C479C8">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FFC77E1" w14:textId="4DCA8914" w:rsidR="00CD5111" w:rsidRDefault="00CD5111" w:rsidP="00C479C8">
    <w:pPr>
      <w:pStyle w:val="Header"/>
      <w:framePr w:wrap="none" w:vAnchor="text" w:hAnchor="margin" w:xAlign="right" w:y="1261"/>
      <w:rPr>
        <w:rStyle w:val="PageNumber"/>
      </w:rPr>
    </w:pPr>
    <w:r>
      <w:rPr>
        <w:rStyle w:val="PageNumber"/>
      </w:rPr>
      <w:fldChar w:fldCharType="begin"/>
    </w:r>
    <w:r>
      <w:rPr>
        <w:rStyle w:val="PageNumber"/>
      </w:rPr>
      <w:instrText xml:space="preserve">PAGE  </w:instrText>
    </w:r>
    <w:r>
      <w:rPr>
        <w:rStyle w:val="PageNumber"/>
      </w:rPr>
      <w:fldChar w:fldCharType="separate"/>
    </w:r>
    <w:r w:rsidR="00081441">
      <w:rPr>
        <w:rStyle w:val="PageNumber"/>
        <w:noProof/>
      </w:rPr>
      <w:t>2</w:t>
    </w:r>
    <w:r>
      <w:rPr>
        <w:rStyle w:val="PageNumber"/>
      </w:rPr>
      <w:fldChar w:fldCharType="end"/>
    </w:r>
  </w:p>
  <w:p w14:paraId="1AC135EF" w14:textId="096F7BBA" w:rsidR="00CD5111" w:rsidRPr="00747A12" w:rsidRDefault="00CD5111" w:rsidP="00C479C8">
    <w:pPr>
      <w:pStyle w:val="Header"/>
      <w:ind w:left="-993" w:right="360"/>
    </w:pPr>
    <w:r>
      <w:rPr>
        <w:noProof/>
        <w:lang w:val="fi-FI" w:eastAsia="fi-FI"/>
      </w:rPr>
      <w:drawing>
        <wp:anchor distT="0" distB="0" distL="114300" distR="114300" simplePos="0" relativeHeight="251666944" behindDoc="0" locked="0" layoutInCell="1" allowOverlap="1" wp14:anchorId="14EA5335" wp14:editId="250C7AB1">
          <wp:simplePos x="0" y="0"/>
          <wp:positionH relativeFrom="page">
            <wp:posOffset>623570</wp:posOffset>
          </wp:positionH>
          <wp:positionV relativeFrom="page">
            <wp:posOffset>347980</wp:posOffset>
          </wp:positionV>
          <wp:extent cx="1529715" cy="670560"/>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TOFIDELITY_VLOGO2016_cmyk.ai"/>
                  <pic:cNvPicPr/>
                </pic:nvPicPr>
                <pic:blipFill>
                  <a:blip r:embed="rId1">
                    <a:extLst>
                      <a:ext uri="{28A0092B-C50C-407E-A947-70E740481C1C}">
                        <a14:useLocalDpi xmlns:a14="http://schemas.microsoft.com/office/drawing/2010/main" val="0"/>
                      </a:ext>
                    </a:extLst>
                  </a:blip>
                  <a:stretch>
                    <a:fillRect/>
                  </a:stretch>
                </pic:blipFill>
                <pic:spPr>
                  <a:xfrm>
                    <a:off x="0" y="0"/>
                    <a:ext cx="1529715" cy="670560"/>
                  </a:xfrm>
                  <a:prstGeom prst="rect">
                    <a:avLst/>
                  </a:prstGeom>
                  <a:extLst>
                    <a:ext uri="{FAA26D3D-D897-4be2-8F04-BA451C77F1D7}">
                      <ma14:placeholderFlag xmlns:arto="http://schemas.microsoft.com/office/word/2006/arto"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16CC33E" w14:textId="1ABC8596" w:rsidR="00CD5111" w:rsidRDefault="00CD5111" w:rsidP="004A1C91">
    <w:pPr>
      <w:pStyle w:val="Header"/>
      <w:ind w:left="-180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B03C9724"/>
    <w:lvl w:ilvl="0">
      <w:start w:val="1"/>
      <w:numFmt w:val="decimal"/>
      <w:pStyle w:val="ListNumber5"/>
      <w:lvlText w:val="%1)"/>
      <w:lvlJc w:val="left"/>
      <w:pPr>
        <w:ind w:left="1492" w:hanging="360"/>
      </w:pPr>
    </w:lvl>
  </w:abstractNum>
  <w:abstractNum w:abstractNumId="1" w15:restartNumberingAfterBreak="0">
    <w:nsid w:val="FFFFFF7D"/>
    <w:multiLevelType w:val="singleLevel"/>
    <w:tmpl w:val="31028A4C"/>
    <w:lvl w:ilvl="0">
      <w:start w:val="1"/>
      <w:numFmt w:val="decimal"/>
      <w:pStyle w:val="ListNumber4"/>
      <w:lvlText w:val="%1."/>
      <w:lvlJc w:val="left"/>
      <w:pPr>
        <w:tabs>
          <w:tab w:val="num" w:pos="1209"/>
        </w:tabs>
        <w:ind w:left="1209" w:hanging="360"/>
      </w:pPr>
    </w:lvl>
  </w:abstractNum>
  <w:abstractNum w:abstractNumId="2" w15:restartNumberingAfterBreak="0">
    <w:nsid w:val="FFFFFF7E"/>
    <w:multiLevelType w:val="singleLevel"/>
    <w:tmpl w:val="194CD9C0"/>
    <w:lvl w:ilvl="0">
      <w:start w:val="1"/>
      <w:numFmt w:val="decimal"/>
      <w:pStyle w:val="ListNumber3"/>
      <w:lvlText w:val="%1."/>
      <w:lvlJc w:val="left"/>
      <w:pPr>
        <w:tabs>
          <w:tab w:val="num" w:pos="926"/>
        </w:tabs>
        <w:ind w:left="926" w:hanging="360"/>
      </w:pPr>
    </w:lvl>
  </w:abstractNum>
  <w:abstractNum w:abstractNumId="3" w15:restartNumberingAfterBreak="0">
    <w:nsid w:val="FFFFFF7F"/>
    <w:multiLevelType w:val="singleLevel"/>
    <w:tmpl w:val="DC8EC162"/>
    <w:lvl w:ilvl="0">
      <w:start w:val="1"/>
      <w:numFmt w:val="decimal"/>
      <w:pStyle w:val="ListNumber2"/>
      <w:lvlText w:val="%1."/>
      <w:lvlJc w:val="left"/>
      <w:pPr>
        <w:tabs>
          <w:tab w:val="num" w:pos="643"/>
        </w:tabs>
        <w:ind w:left="643" w:hanging="360"/>
      </w:pPr>
    </w:lvl>
  </w:abstractNum>
  <w:abstractNum w:abstractNumId="4" w15:restartNumberingAfterBreak="0">
    <w:nsid w:val="FFFFFF80"/>
    <w:multiLevelType w:val="singleLevel"/>
    <w:tmpl w:val="31D2D596"/>
    <w:lvl w:ilvl="0">
      <w:start w:val="1"/>
      <w:numFmt w:val="bullet"/>
      <w:pStyle w:val="ListBullet5"/>
      <w:lvlText w:val="-"/>
      <w:lvlJc w:val="left"/>
      <w:pPr>
        <w:ind w:left="1492" w:hanging="360"/>
      </w:pPr>
      <w:rPr>
        <w:rFonts w:ascii="Courier New" w:hAnsi="Courier New" w:hint="default"/>
      </w:rPr>
    </w:lvl>
  </w:abstractNum>
  <w:abstractNum w:abstractNumId="5" w15:restartNumberingAfterBreak="0">
    <w:nsid w:val="FFFFFF82"/>
    <w:multiLevelType w:val="singleLevel"/>
    <w:tmpl w:val="8A44B302"/>
    <w:lvl w:ilvl="0">
      <w:start w:val="1"/>
      <w:numFmt w:val="bullet"/>
      <w:pStyle w:val="ListBullet3"/>
      <w:lvlText w:val=""/>
      <w:lvlJc w:val="left"/>
      <w:pPr>
        <w:tabs>
          <w:tab w:val="num" w:pos="926"/>
        </w:tabs>
        <w:ind w:left="926" w:hanging="360"/>
      </w:pPr>
      <w:rPr>
        <w:rFonts w:ascii="Symbol" w:hAnsi="Symbol" w:hint="default"/>
      </w:rPr>
    </w:lvl>
  </w:abstractNum>
  <w:abstractNum w:abstractNumId="6" w15:restartNumberingAfterBreak="0">
    <w:nsid w:val="FFFFFF83"/>
    <w:multiLevelType w:val="singleLevel"/>
    <w:tmpl w:val="4010F73C"/>
    <w:lvl w:ilvl="0">
      <w:start w:val="1"/>
      <w:numFmt w:val="bullet"/>
      <w:pStyle w:val="ListBullet2"/>
      <w:lvlText w:val=""/>
      <w:lvlJc w:val="left"/>
      <w:pPr>
        <w:tabs>
          <w:tab w:val="num" w:pos="643"/>
        </w:tabs>
        <w:ind w:left="643" w:hanging="360"/>
      </w:pPr>
      <w:rPr>
        <w:rFonts w:ascii="Symbol" w:hAnsi="Symbol" w:hint="default"/>
      </w:rPr>
    </w:lvl>
  </w:abstractNum>
  <w:abstractNum w:abstractNumId="7" w15:restartNumberingAfterBreak="0">
    <w:nsid w:val="FFFFFF88"/>
    <w:multiLevelType w:val="singleLevel"/>
    <w:tmpl w:val="6A28E02E"/>
    <w:lvl w:ilvl="0">
      <w:start w:val="1"/>
      <w:numFmt w:val="decimal"/>
      <w:pStyle w:val="ListNumber"/>
      <w:lvlText w:val="%1."/>
      <w:lvlJc w:val="left"/>
      <w:pPr>
        <w:tabs>
          <w:tab w:val="num" w:pos="360"/>
        </w:tabs>
        <w:ind w:left="360" w:hanging="360"/>
      </w:pPr>
    </w:lvl>
  </w:abstractNum>
  <w:abstractNum w:abstractNumId="8" w15:restartNumberingAfterBreak="0">
    <w:nsid w:val="01FC59CE"/>
    <w:multiLevelType w:val="multilevel"/>
    <w:tmpl w:val="E2601970"/>
    <w:lvl w:ilvl="0">
      <w:start w:val="1"/>
      <w:numFmt w:val="decimal"/>
      <w:pStyle w:val="Heading1"/>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9" w15:restartNumberingAfterBreak="0">
    <w:nsid w:val="109E4251"/>
    <w:multiLevelType w:val="multilevel"/>
    <w:tmpl w:val="C3C86032"/>
    <w:lvl w:ilvl="0">
      <w:start w:val="1"/>
      <w:numFmt w:val="decimal"/>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0" w15:restartNumberingAfterBreak="0">
    <w:nsid w:val="145832F9"/>
    <w:multiLevelType w:val="multilevel"/>
    <w:tmpl w:val="812AA446"/>
    <w:lvl w:ilvl="0">
      <w:start w:val="1"/>
      <w:numFmt w:val="decimal"/>
      <w:pStyle w:val="Heading11"/>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1" w15:restartNumberingAfterBreak="0">
    <w:nsid w:val="23565A22"/>
    <w:multiLevelType w:val="hybridMultilevel"/>
    <w:tmpl w:val="B142B5A2"/>
    <w:lvl w:ilvl="0" w:tplc="49ACD1D0">
      <w:numFmt w:val="bullet"/>
      <w:lvlText w:val="-"/>
      <w:lvlJc w:val="left"/>
      <w:pPr>
        <w:ind w:left="720" w:hanging="360"/>
      </w:pPr>
      <w:rPr>
        <w:rFonts w:ascii="Verdana" w:eastAsia="Cambria" w:hAnsi="Verdana" w:cs="Arial"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12" w15:restartNumberingAfterBreak="0">
    <w:nsid w:val="29C10978"/>
    <w:multiLevelType w:val="hybridMultilevel"/>
    <w:tmpl w:val="DB56352A"/>
    <w:lvl w:ilvl="0" w:tplc="DFB848C4">
      <w:numFmt w:val="bullet"/>
      <w:lvlText w:val="-"/>
      <w:lvlJc w:val="left"/>
      <w:pPr>
        <w:ind w:left="720" w:hanging="360"/>
      </w:pPr>
      <w:rPr>
        <w:rFonts w:ascii="Calibri" w:eastAsia="Cambria" w:hAnsi="Calibri" w:cs="Calibri"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13" w15:restartNumberingAfterBreak="0">
    <w:nsid w:val="2ECA305F"/>
    <w:multiLevelType w:val="hybridMultilevel"/>
    <w:tmpl w:val="D55244C8"/>
    <w:lvl w:ilvl="0" w:tplc="0409000F">
      <w:start w:val="1"/>
      <w:numFmt w:val="decimal"/>
      <w:lvlText w:val="%1."/>
      <w:lvlJc w:val="left"/>
      <w:pPr>
        <w:tabs>
          <w:tab w:val="num" w:pos="890"/>
        </w:tabs>
        <w:ind w:left="890" w:hanging="360"/>
      </w:pPr>
    </w:lvl>
    <w:lvl w:ilvl="1" w:tplc="04090019">
      <w:start w:val="1"/>
      <w:numFmt w:val="lowerLetter"/>
      <w:lvlText w:val="%2."/>
      <w:lvlJc w:val="left"/>
      <w:pPr>
        <w:tabs>
          <w:tab w:val="num" w:pos="1610"/>
        </w:tabs>
        <w:ind w:left="1610" w:hanging="360"/>
      </w:pPr>
    </w:lvl>
    <w:lvl w:ilvl="2" w:tplc="0409001B" w:tentative="1">
      <w:start w:val="1"/>
      <w:numFmt w:val="lowerRoman"/>
      <w:lvlText w:val="%3."/>
      <w:lvlJc w:val="right"/>
      <w:pPr>
        <w:tabs>
          <w:tab w:val="num" w:pos="2330"/>
        </w:tabs>
        <w:ind w:left="2330" w:hanging="180"/>
      </w:pPr>
    </w:lvl>
    <w:lvl w:ilvl="3" w:tplc="0409000F" w:tentative="1">
      <w:start w:val="1"/>
      <w:numFmt w:val="decimal"/>
      <w:lvlText w:val="%4."/>
      <w:lvlJc w:val="left"/>
      <w:pPr>
        <w:tabs>
          <w:tab w:val="num" w:pos="3050"/>
        </w:tabs>
        <w:ind w:left="3050" w:hanging="360"/>
      </w:pPr>
    </w:lvl>
    <w:lvl w:ilvl="4" w:tplc="04090019" w:tentative="1">
      <w:start w:val="1"/>
      <w:numFmt w:val="lowerLetter"/>
      <w:lvlText w:val="%5."/>
      <w:lvlJc w:val="left"/>
      <w:pPr>
        <w:tabs>
          <w:tab w:val="num" w:pos="3770"/>
        </w:tabs>
        <w:ind w:left="3770" w:hanging="360"/>
      </w:pPr>
    </w:lvl>
    <w:lvl w:ilvl="5" w:tplc="0409001B" w:tentative="1">
      <w:start w:val="1"/>
      <w:numFmt w:val="lowerRoman"/>
      <w:lvlText w:val="%6."/>
      <w:lvlJc w:val="right"/>
      <w:pPr>
        <w:tabs>
          <w:tab w:val="num" w:pos="4490"/>
        </w:tabs>
        <w:ind w:left="4490" w:hanging="180"/>
      </w:pPr>
    </w:lvl>
    <w:lvl w:ilvl="6" w:tplc="0409000F" w:tentative="1">
      <w:start w:val="1"/>
      <w:numFmt w:val="decimal"/>
      <w:lvlText w:val="%7."/>
      <w:lvlJc w:val="left"/>
      <w:pPr>
        <w:tabs>
          <w:tab w:val="num" w:pos="5210"/>
        </w:tabs>
        <w:ind w:left="5210" w:hanging="360"/>
      </w:pPr>
    </w:lvl>
    <w:lvl w:ilvl="7" w:tplc="04090019" w:tentative="1">
      <w:start w:val="1"/>
      <w:numFmt w:val="lowerLetter"/>
      <w:lvlText w:val="%8."/>
      <w:lvlJc w:val="left"/>
      <w:pPr>
        <w:tabs>
          <w:tab w:val="num" w:pos="5930"/>
        </w:tabs>
        <w:ind w:left="5930" w:hanging="360"/>
      </w:pPr>
    </w:lvl>
    <w:lvl w:ilvl="8" w:tplc="0409001B" w:tentative="1">
      <w:start w:val="1"/>
      <w:numFmt w:val="lowerRoman"/>
      <w:lvlText w:val="%9."/>
      <w:lvlJc w:val="right"/>
      <w:pPr>
        <w:tabs>
          <w:tab w:val="num" w:pos="6650"/>
        </w:tabs>
        <w:ind w:left="6650" w:hanging="180"/>
      </w:pPr>
    </w:lvl>
  </w:abstractNum>
  <w:abstractNum w:abstractNumId="14" w15:restartNumberingAfterBreak="0">
    <w:nsid w:val="6FBE2EC1"/>
    <w:multiLevelType w:val="hybridMultilevel"/>
    <w:tmpl w:val="D55244C8"/>
    <w:lvl w:ilvl="0" w:tplc="0409000F">
      <w:start w:val="1"/>
      <w:numFmt w:val="decimal"/>
      <w:lvlText w:val="%1."/>
      <w:lvlJc w:val="left"/>
      <w:pPr>
        <w:tabs>
          <w:tab w:val="num" w:pos="890"/>
        </w:tabs>
        <w:ind w:left="890" w:hanging="360"/>
      </w:pPr>
    </w:lvl>
    <w:lvl w:ilvl="1" w:tplc="04090019" w:tentative="1">
      <w:start w:val="1"/>
      <w:numFmt w:val="lowerLetter"/>
      <w:lvlText w:val="%2."/>
      <w:lvlJc w:val="left"/>
      <w:pPr>
        <w:tabs>
          <w:tab w:val="num" w:pos="1610"/>
        </w:tabs>
        <w:ind w:left="1610" w:hanging="360"/>
      </w:pPr>
    </w:lvl>
    <w:lvl w:ilvl="2" w:tplc="0409001B" w:tentative="1">
      <w:start w:val="1"/>
      <w:numFmt w:val="lowerRoman"/>
      <w:lvlText w:val="%3."/>
      <w:lvlJc w:val="right"/>
      <w:pPr>
        <w:tabs>
          <w:tab w:val="num" w:pos="2330"/>
        </w:tabs>
        <w:ind w:left="2330" w:hanging="180"/>
      </w:pPr>
    </w:lvl>
    <w:lvl w:ilvl="3" w:tplc="0409000F" w:tentative="1">
      <w:start w:val="1"/>
      <w:numFmt w:val="decimal"/>
      <w:lvlText w:val="%4."/>
      <w:lvlJc w:val="left"/>
      <w:pPr>
        <w:tabs>
          <w:tab w:val="num" w:pos="3050"/>
        </w:tabs>
        <w:ind w:left="3050" w:hanging="360"/>
      </w:pPr>
    </w:lvl>
    <w:lvl w:ilvl="4" w:tplc="04090019" w:tentative="1">
      <w:start w:val="1"/>
      <w:numFmt w:val="lowerLetter"/>
      <w:lvlText w:val="%5."/>
      <w:lvlJc w:val="left"/>
      <w:pPr>
        <w:tabs>
          <w:tab w:val="num" w:pos="3770"/>
        </w:tabs>
        <w:ind w:left="3770" w:hanging="360"/>
      </w:pPr>
    </w:lvl>
    <w:lvl w:ilvl="5" w:tplc="0409001B" w:tentative="1">
      <w:start w:val="1"/>
      <w:numFmt w:val="lowerRoman"/>
      <w:lvlText w:val="%6."/>
      <w:lvlJc w:val="right"/>
      <w:pPr>
        <w:tabs>
          <w:tab w:val="num" w:pos="4490"/>
        </w:tabs>
        <w:ind w:left="4490" w:hanging="180"/>
      </w:pPr>
    </w:lvl>
    <w:lvl w:ilvl="6" w:tplc="0409000F" w:tentative="1">
      <w:start w:val="1"/>
      <w:numFmt w:val="decimal"/>
      <w:lvlText w:val="%7."/>
      <w:lvlJc w:val="left"/>
      <w:pPr>
        <w:tabs>
          <w:tab w:val="num" w:pos="5210"/>
        </w:tabs>
        <w:ind w:left="5210" w:hanging="360"/>
      </w:pPr>
    </w:lvl>
    <w:lvl w:ilvl="7" w:tplc="04090019" w:tentative="1">
      <w:start w:val="1"/>
      <w:numFmt w:val="lowerLetter"/>
      <w:lvlText w:val="%8."/>
      <w:lvlJc w:val="left"/>
      <w:pPr>
        <w:tabs>
          <w:tab w:val="num" w:pos="5930"/>
        </w:tabs>
        <w:ind w:left="5930" w:hanging="360"/>
      </w:pPr>
    </w:lvl>
    <w:lvl w:ilvl="8" w:tplc="0409001B" w:tentative="1">
      <w:start w:val="1"/>
      <w:numFmt w:val="lowerRoman"/>
      <w:lvlText w:val="%9."/>
      <w:lvlJc w:val="right"/>
      <w:pPr>
        <w:tabs>
          <w:tab w:val="num" w:pos="6650"/>
        </w:tabs>
        <w:ind w:left="6650" w:hanging="180"/>
      </w:pPr>
    </w:lvl>
  </w:abstractNum>
  <w:num w:numId="1">
    <w:abstractNumId w:val="9"/>
  </w:num>
  <w:num w:numId="2">
    <w:abstractNumId w:val="7"/>
  </w:num>
  <w:num w:numId="3">
    <w:abstractNumId w:val="3"/>
  </w:num>
  <w:num w:numId="4">
    <w:abstractNumId w:val="2"/>
  </w:num>
  <w:num w:numId="5">
    <w:abstractNumId w:val="1"/>
  </w:num>
  <w:num w:numId="6">
    <w:abstractNumId w:val="0"/>
  </w:num>
  <w:num w:numId="7">
    <w:abstractNumId w:val="6"/>
  </w:num>
  <w:num w:numId="8">
    <w:abstractNumId w:val="5"/>
  </w:num>
  <w:num w:numId="9">
    <w:abstractNumId w:val="4"/>
  </w:num>
  <w:num w:numId="10">
    <w:abstractNumId w:val="10"/>
  </w:num>
  <w:num w:numId="11">
    <w:abstractNumId w:val="8"/>
  </w:num>
  <w:num w:numId="12">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4"/>
  </w:num>
  <w:num w:numId="14">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1"/>
  </w:num>
  <w:num w:numId="16">
    <w:abstractNumId w:val="13"/>
  </w:num>
  <w:num w:numId="17">
    <w:abstractNumId w:val="12"/>
  </w:num>
  <w:numIdMacAtCleanup w:val="16"/>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Jouni Mäkitalo">
    <w15:presenceInfo w15:providerId="AD" w15:userId="S-1-5-21-548976505-3472383387-3040657958-257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embedSystemFonts/>
  <w:activeWritingStyle w:appName="MSWord" w:lang="en-US" w:vendorID="64" w:dllVersion="0" w:nlCheck="1" w:checkStyle="0"/>
  <w:activeWritingStyle w:appName="MSWord" w:lang="fi-FI" w:vendorID="64" w:dllVersion="0" w:nlCheck="1" w:checkStyle="0"/>
  <w:activeWritingStyle w:appName="MSWord" w:lang="en-GB" w:vendorID="64" w:dllVersion="0" w:nlCheck="1" w:checkStyle="0"/>
  <w:proofState w:spelling="clean" w:grammar="clean"/>
  <w:attachedTemplate r:id="rId1"/>
  <w:trackRevisions/>
  <w:defaultTabStop w:val="720"/>
  <w:hyphenationZone w:val="425"/>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4226B"/>
    <w:rsid w:val="00002D10"/>
    <w:rsid w:val="00004B5D"/>
    <w:rsid w:val="00006E11"/>
    <w:rsid w:val="00010EDC"/>
    <w:rsid w:val="0001544C"/>
    <w:rsid w:val="00021EA8"/>
    <w:rsid w:val="00025B01"/>
    <w:rsid w:val="00041874"/>
    <w:rsid w:val="0004226B"/>
    <w:rsid w:val="00067354"/>
    <w:rsid w:val="00074BA4"/>
    <w:rsid w:val="00081441"/>
    <w:rsid w:val="00081B91"/>
    <w:rsid w:val="00085F89"/>
    <w:rsid w:val="0008701D"/>
    <w:rsid w:val="00087785"/>
    <w:rsid w:val="0009209A"/>
    <w:rsid w:val="000A2698"/>
    <w:rsid w:val="000A6DAF"/>
    <w:rsid w:val="000C4473"/>
    <w:rsid w:val="000C4C63"/>
    <w:rsid w:val="000D04D7"/>
    <w:rsid w:val="000E132B"/>
    <w:rsid w:val="000E6EC3"/>
    <w:rsid w:val="000E7863"/>
    <w:rsid w:val="000F65E3"/>
    <w:rsid w:val="000F6FB0"/>
    <w:rsid w:val="0010157D"/>
    <w:rsid w:val="00101626"/>
    <w:rsid w:val="00110712"/>
    <w:rsid w:val="001326C2"/>
    <w:rsid w:val="00132C46"/>
    <w:rsid w:val="00137B11"/>
    <w:rsid w:val="0014520C"/>
    <w:rsid w:val="0015129B"/>
    <w:rsid w:val="00152D3D"/>
    <w:rsid w:val="00165A97"/>
    <w:rsid w:val="00166331"/>
    <w:rsid w:val="001675CE"/>
    <w:rsid w:val="00175037"/>
    <w:rsid w:val="00182ECC"/>
    <w:rsid w:val="0018778C"/>
    <w:rsid w:val="00192A03"/>
    <w:rsid w:val="00194B5A"/>
    <w:rsid w:val="001A5177"/>
    <w:rsid w:val="001B66D2"/>
    <w:rsid w:val="001E26AC"/>
    <w:rsid w:val="001F0E2E"/>
    <w:rsid w:val="001F17AB"/>
    <w:rsid w:val="001F1F8A"/>
    <w:rsid w:val="00206A91"/>
    <w:rsid w:val="00207EF6"/>
    <w:rsid w:val="002110DA"/>
    <w:rsid w:val="002275C8"/>
    <w:rsid w:val="002409C2"/>
    <w:rsid w:val="00240A9C"/>
    <w:rsid w:val="00241E14"/>
    <w:rsid w:val="0025607C"/>
    <w:rsid w:val="00262935"/>
    <w:rsid w:val="00272A1A"/>
    <w:rsid w:val="00276F87"/>
    <w:rsid w:val="00277BEE"/>
    <w:rsid w:val="00277CF6"/>
    <w:rsid w:val="00282CD8"/>
    <w:rsid w:val="002924B5"/>
    <w:rsid w:val="002A0D1C"/>
    <w:rsid w:val="002A1760"/>
    <w:rsid w:val="002D4089"/>
    <w:rsid w:val="002D5FD5"/>
    <w:rsid w:val="002D7DE7"/>
    <w:rsid w:val="002E61AE"/>
    <w:rsid w:val="002F5DB7"/>
    <w:rsid w:val="00300797"/>
    <w:rsid w:val="0030564E"/>
    <w:rsid w:val="00310E2E"/>
    <w:rsid w:val="00311AA0"/>
    <w:rsid w:val="00320420"/>
    <w:rsid w:val="003374AA"/>
    <w:rsid w:val="00340766"/>
    <w:rsid w:val="00371339"/>
    <w:rsid w:val="00371877"/>
    <w:rsid w:val="0037363A"/>
    <w:rsid w:val="0037397A"/>
    <w:rsid w:val="003812C7"/>
    <w:rsid w:val="00382179"/>
    <w:rsid w:val="00384A0D"/>
    <w:rsid w:val="00387BDC"/>
    <w:rsid w:val="00390D38"/>
    <w:rsid w:val="003A04C2"/>
    <w:rsid w:val="003A5AA4"/>
    <w:rsid w:val="003A5AB7"/>
    <w:rsid w:val="003A7B17"/>
    <w:rsid w:val="003B3A03"/>
    <w:rsid w:val="003B3A5C"/>
    <w:rsid w:val="003D2E46"/>
    <w:rsid w:val="003E3968"/>
    <w:rsid w:val="003E454B"/>
    <w:rsid w:val="003E4CFD"/>
    <w:rsid w:val="003F11AB"/>
    <w:rsid w:val="003F3194"/>
    <w:rsid w:val="00402813"/>
    <w:rsid w:val="004045BC"/>
    <w:rsid w:val="00411DB7"/>
    <w:rsid w:val="00424FC3"/>
    <w:rsid w:val="00450E32"/>
    <w:rsid w:val="00451D2E"/>
    <w:rsid w:val="00452720"/>
    <w:rsid w:val="00464EBA"/>
    <w:rsid w:val="004858A7"/>
    <w:rsid w:val="004A1C91"/>
    <w:rsid w:val="004A1C9F"/>
    <w:rsid w:val="004A5CC3"/>
    <w:rsid w:val="004A7FA6"/>
    <w:rsid w:val="004B13B0"/>
    <w:rsid w:val="004B413D"/>
    <w:rsid w:val="004B75CC"/>
    <w:rsid w:val="004C2EA6"/>
    <w:rsid w:val="004D039C"/>
    <w:rsid w:val="004D04B9"/>
    <w:rsid w:val="004D06A1"/>
    <w:rsid w:val="004D0EE7"/>
    <w:rsid w:val="004D5D6A"/>
    <w:rsid w:val="004E0BF6"/>
    <w:rsid w:val="004E5ABF"/>
    <w:rsid w:val="004F2F67"/>
    <w:rsid w:val="004F496D"/>
    <w:rsid w:val="005023BD"/>
    <w:rsid w:val="00504882"/>
    <w:rsid w:val="00505A62"/>
    <w:rsid w:val="005261E8"/>
    <w:rsid w:val="00526B95"/>
    <w:rsid w:val="0052731C"/>
    <w:rsid w:val="005351AC"/>
    <w:rsid w:val="00552841"/>
    <w:rsid w:val="0055305A"/>
    <w:rsid w:val="005602AA"/>
    <w:rsid w:val="0056292F"/>
    <w:rsid w:val="005660D6"/>
    <w:rsid w:val="00575082"/>
    <w:rsid w:val="00575F35"/>
    <w:rsid w:val="0058160A"/>
    <w:rsid w:val="00582449"/>
    <w:rsid w:val="005A3367"/>
    <w:rsid w:val="005A4A2B"/>
    <w:rsid w:val="005B7FC6"/>
    <w:rsid w:val="005C1BCF"/>
    <w:rsid w:val="005C3D04"/>
    <w:rsid w:val="005C4843"/>
    <w:rsid w:val="005D1433"/>
    <w:rsid w:val="005D2558"/>
    <w:rsid w:val="005E0D3E"/>
    <w:rsid w:val="005F2489"/>
    <w:rsid w:val="005F322A"/>
    <w:rsid w:val="00601D98"/>
    <w:rsid w:val="00611A47"/>
    <w:rsid w:val="006134D4"/>
    <w:rsid w:val="00642FDF"/>
    <w:rsid w:val="00654E25"/>
    <w:rsid w:val="0066476F"/>
    <w:rsid w:val="00682223"/>
    <w:rsid w:val="00685A13"/>
    <w:rsid w:val="00687A71"/>
    <w:rsid w:val="00696A2C"/>
    <w:rsid w:val="00696CA4"/>
    <w:rsid w:val="006973F9"/>
    <w:rsid w:val="006A1A8B"/>
    <w:rsid w:val="006A6A18"/>
    <w:rsid w:val="006A6C1D"/>
    <w:rsid w:val="006A6E69"/>
    <w:rsid w:val="006B0D3E"/>
    <w:rsid w:val="006D4399"/>
    <w:rsid w:val="006D62D5"/>
    <w:rsid w:val="006E38CF"/>
    <w:rsid w:val="006E4754"/>
    <w:rsid w:val="006E50BA"/>
    <w:rsid w:val="006E58AB"/>
    <w:rsid w:val="006E7072"/>
    <w:rsid w:val="006E7CB7"/>
    <w:rsid w:val="0070659F"/>
    <w:rsid w:val="00710FF4"/>
    <w:rsid w:val="0071560C"/>
    <w:rsid w:val="0072001C"/>
    <w:rsid w:val="00722406"/>
    <w:rsid w:val="00735008"/>
    <w:rsid w:val="007461D7"/>
    <w:rsid w:val="0074639F"/>
    <w:rsid w:val="00747A12"/>
    <w:rsid w:val="007530B3"/>
    <w:rsid w:val="007534B6"/>
    <w:rsid w:val="00760185"/>
    <w:rsid w:val="00774ED8"/>
    <w:rsid w:val="00783B24"/>
    <w:rsid w:val="00794485"/>
    <w:rsid w:val="007A3E1B"/>
    <w:rsid w:val="007B2AE3"/>
    <w:rsid w:val="007C6787"/>
    <w:rsid w:val="007C7476"/>
    <w:rsid w:val="007D5BD0"/>
    <w:rsid w:val="007E3BED"/>
    <w:rsid w:val="00801180"/>
    <w:rsid w:val="00801CA4"/>
    <w:rsid w:val="00803449"/>
    <w:rsid w:val="00806304"/>
    <w:rsid w:val="00810456"/>
    <w:rsid w:val="00815F56"/>
    <w:rsid w:val="00832026"/>
    <w:rsid w:val="008432AB"/>
    <w:rsid w:val="00855DE3"/>
    <w:rsid w:val="008619A3"/>
    <w:rsid w:val="0087506A"/>
    <w:rsid w:val="00876C04"/>
    <w:rsid w:val="00881F89"/>
    <w:rsid w:val="00885F24"/>
    <w:rsid w:val="0089016F"/>
    <w:rsid w:val="00892504"/>
    <w:rsid w:val="008928E1"/>
    <w:rsid w:val="008A6F96"/>
    <w:rsid w:val="008B1869"/>
    <w:rsid w:val="008B3F28"/>
    <w:rsid w:val="008B5F44"/>
    <w:rsid w:val="008B66BA"/>
    <w:rsid w:val="008C025F"/>
    <w:rsid w:val="008D1129"/>
    <w:rsid w:val="008E44ED"/>
    <w:rsid w:val="008F3BCF"/>
    <w:rsid w:val="009053B1"/>
    <w:rsid w:val="00905A55"/>
    <w:rsid w:val="0090775F"/>
    <w:rsid w:val="00913383"/>
    <w:rsid w:val="00920A72"/>
    <w:rsid w:val="0092380A"/>
    <w:rsid w:val="00925630"/>
    <w:rsid w:val="009339C8"/>
    <w:rsid w:val="00933CE7"/>
    <w:rsid w:val="00934FEB"/>
    <w:rsid w:val="009357B0"/>
    <w:rsid w:val="00936674"/>
    <w:rsid w:val="00942457"/>
    <w:rsid w:val="0094492E"/>
    <w:rsid w:val="009636C7"/>
    <w:rsid w:val="009653F9"/>
    <w:rsid w:val="00966E44"/>
    <w:rsid w:val="00967464"/>
    <w:rsid w:val="00973114"/>
    <w:rsid w:val="00973ECD"/>
    <w:rsid w:val="009815C7"/>
    <w:rsid w:val="009948F5"/>
    <w:rsid w:val="0099548A"/>
    <w:rsid w:val="00996C48"/>
    <w:rsid w:val="009A3349"/>
    <w:rsid w:val="009A3397"/>
    <w:rsid w:val="009A553A"/>
    <w:rsid w:val="009B5A63"/>
    <w:rsid w:val="009E1B28"/>
    <w:rsid w:val="009E302F"/>
    <w:rsid w:val="009E3371"/>
    <w:rsid w:val="00A022F1"/>
    <w:rsid w:val="00A03B62"/>
    <w:rsid w:val="00A07AFE"/>
    <w:rsid w:val="00A07C86"/>
    <w:rsid w:val="00A11B7B"/>
    <w:rsid w:val="00A13CD8"/>
    <w:rsid w:val="00A2372F"/>
    <w:rsid w:val="00A31F5F"/>
    <w:rsid w:val="00A3352B"/>
    <w:rsid w:val="00A400F3"/>
    <w:rsid w:val="00A40EF3"/>
    <w:rsid w:val="00A45253"/>
    <w:rsid w:val="00A53A53"/>
    <w:rsid w:val="00A56477"/>
    <w:rsid w:val="00A62E2B"/>
    <w:rsid w:val="00A65A3E"/>
    <w:rsid w:val="00A70ADB"/>
    <w:rsid w:val="00A717E4"/>
    <w:rsid w:val="00A92F59"/>
    <w:rsid w:val="00A96867"/>
    <w:rsid w:val="00A968DD"/>
    <w:rsid w:val="00AA0D3A"/>
    <w:rsid w:val="00AA401D"/>
    <w:rsid w:val="00AB2C9D"/>
    <w:rsid w:val="00AB359A"/>
    <w:rsid w:val="00AB65A4"/>
    <w:rsid w:val="00AD0954"/>
    <w:rsid w:val="00AE1246"/>
    <w:rsid w:val="00AE466A"/>
    <w:rsid w:val="00AF142B"/>
    <w:rsid w:val="00AF7611"/>
    <w:rsid w:val="00B108ED"/>
    <w:rsid w:val="00B109A6"/>
    <w:rsid w:val="00B12D9A"/>
    <w:rsid w:val="00B13226"/>
    <w:rsid w:val="00B21347"/>
    <w:rsid w:val="00B2467E"/>
    <w:rsid w:val="00B43F77"/>
    <w:rsid w:val="00B465E0"/>
    <w:rsid w:val="00B8310A"/>
    <w:rsid w:val="00B87ACA"/>
    <w:rsid w:val="00B92C05"/>
    <w:rsid w:val="00B9315C"/>
    <w:rsid w:val="00B94A04"/>
    <w:rsid w:val="00B96237"/>
    <w:rsid w:val="00B96D9A"/>
    <w:rsid w:val="00BA7DE0"/>
    <w:rsid w:val="00BB2F7C"/>
    <w:rsid w:val="00BB37D0"/>
    <w:rsid w:val="00BB4D2F"/>
    <w:rsid w:val="00BD0160"/>
    <w:rsid w:val="00BF1697"/>
    <w:rsid w:val="00BF44A7"/>
    <w:rsid w:val="00BF752B"/>
    <w:rsid w:val="00BF7B9C"/>
    <w:rsid w:val="00C01D43"/>
    <w:rsid w:val="00C04430"/>
    <w:rsid w:val="00C05939"/>
    <w:rsid w:val="00C26AED"/>
    <w:rsid w:val="00C30B98"/>
    <w:rsid w:val="00C3387E"/>
    <w:rsid w:val="00C34913"/>
    <w:rsid w:val="00C41889"/>
    <w:rsid w:val="00C4420D"/>
    <w:rsid w:val="00C44C8D"/>
    <w:rsid w:val="00C45D04"/>
    <w:rsid w:val="00C479C8"/>
    <w:rsid w:val="00C56B92"/>
    <w:rsid w:val="00C64754"/>
    <w:rsid w:val="00C71A6E"/>
    <w:rsid w:val="00C77E50"/>
    <w:rsid w:val="00C80980"/>
    <w:rsid w:val="00C90DDF"/>
    <w:rsid w:val="00C95CE7"/>
    <w:rsid w:val="00C97EC6"/>
    <w:rsid w:val="00CA1593"/>
    <w:rsid w:val="00CA2150"/>
    <w:rsid w:val="00CA3FAE"/>
    <w:rsid w:val="00CB4820"/>
    <w:rsid w:val="00CC3428"/>
    <w:rsid w:val="00CC765D"/>
    <w:rsid w:val="00CD34BF"/>
    <w:rsid w:val="00CD4871"/>
    <w:rsid w:val="00CD5111"/>
    <w:rsid w:val="00CD781C"/>
    <w:rsid w:val="00CE1488"/>
    <w:rsid w:val="00CE2C46"/>
    <w:rsid w:val="00CE2CE0"/>
    <w:rsid w:val="00CE695F"/>
    <w:rsid w:val="00CE7475"/>
    <w:rsid w:val="00D00CA6"/>
    <w:rsid w:val="00D156F0"/>
    <w:rsid w:val="00D16414"/>
    <w:rsid w:val="00D20499"/>
    <w:rsid w:val="00D30F2F"/>
    <w:rsid w:val="00D31670"/>
    <w:rsid w:val="00D61EB3"/>
    <w:rsid w:val="00D63E82"/>
    <w:rsid w:val="00D64962"/>
    <w:rsid w:val="00D6557A"/>
    <w:rsid w:val="00D72B1A"/>
    <w:rsid w:val="00D8595F"/>
    <w:rsid w:val="00D87AEA"/>
    <w:rsid w:val="00D90066"/>
    <w:rsid w:val="00D9351D"/>
    <w:rsid w:val="00D94483"/>
    <w:rsid w:val="00DA0379"/>
    <w:rsid w:val="00DA4AEE"/>
    <w:rsid w:val="00DB0711"/>
    <w:rsid w:val="00DB3ED5"/>
    <w:rsid w:val="00DB69E4"/>
    <w:rsid w:val="00DD1D9C"/>
    <w:rsid w:val="00DE0D48"/>
    <w:rsid w:val="00DE178C"/>
    <w:rsid w:val="00DE3A87"/>
    <w:rsid w:val="00DF5F5D"/>
    <w:rsid w:val="00E01752"/>
    <w:rsid w:val="00E01D4F"/>
    <w:rsid w:val="00E0446F"/>
    <w:rsid w:val="00E0731D"/>
    <w:rsid w:val="00E10F39"/>
    <w:rsid w:val="00E26276"/>
    <w:rsid w:val="00E445B4"/>
    <w:rsid w:val="00E4765A"/>
    <w:rsid w:val="00E621AA"/>
    <w:rsid w:val="00E62F0D"/>
    <w:rsid w:val="00E64A6F"/>
    <w:rsid w:val="00E76FD8"/>
    <w:rsid w:val="00E775F6"/>
    <w:rsid w:val="00E9230E"/>
    <w:rsid w:val="00E928C6"/>
    <w:rsid w:val="00EA0C17"/>
    <w:rsid w:val="00EB7A24"/>
    <w:rsid w:val="00EC2CB9"/>
    <w:rsid w:val="00EC68D5"/>
    <w:rsid w:val="00ED08F3"/>
    <w:rsid w:val="00ED2929"/>
    <w:rsid w:val="00ED52C1"/>
    <w:rsid w:val="00EE4634"/>
    <w:rsid w:val="00EE6B04"/>
    <w:rsid w:val="00EE77A8"/>
    <w:rsid w:val="00EF0042"/>
    <w:rsid w:val="00EF00C5"/>
    <w:rsid w:val="00EF21E6"/>
    <w:rsid w:val="00EF4C00"/>
    <w:rsid w:val="00F04EEF"/>
    <w:rsid w:val="00F12EED"/>
    <w:rsid w:val="00F15C77"/>
    <w:rsid w:val="00F2357A"/>
    <w:rsid w:val="00F31C46"/>
    <w:rsid w:val="00F34561"/>
    <w:rsid w:val="00F345E8"/>
    <w:rsid w:val="00F41766"/>
    <w:rsid w:val="00F41C54"/>
    <w:rsid w:val="00F44295"/>
    <w:rsid w:val="00F60C0D"/>
    <w:rsid w:val="00F61290"/>
    <w:rsid w:val="00F666A2"/>
    <w:rsid w:val="00F71876"/>
    <w:rsid w:val="00F77ADA"/>
    <w:rsid w:val="00F817A5"/>
    <w:rsid w:val="00F83696"/>
    <w:rsid w:val="00F8430C"/>
    <w:rsid w:val="00F8484A"/>
    <w:rsid w:val="00F919A4"/>
    <w:rsid w:val="00F94D78"/>
    <w:rsid w:val="00F96795"/>
    <w:rsid w:val="00FA0C18"/>
    <w:rsid w:val="00FA67DA"/>
    <w:rsid w:val="00FA7C86"/>
    <w:rsid w:val="00FC04A1"/>
    <w:rsid w:val="00FC65DC"/>
    <w:rsid w:val="00FE2D51"/>
    <w:rsid w:val="00FE3193"/>
    <w:rsid w:val="00FE4B30"/>
    <w:rsid w:val="00FE4F2C"/>
    <w:rsid w:val="00FF1FDB"/>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846C03B"/>
  <w15:docId w15:val="{1B84C06E-CCD8-49D9-8544-F043520DA4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mbria" w:eastAsia="Cambria" w:hAnsi="Cambria" w:cs="Arial"/>
        <w:lang w:val="en-US" w:eastAsia="en-US" w:bidi="ar-SA"/>
      </w:rPr>
    </w:rPrDefault>
    <w:pPrDefault/>
  </w:docDefaults>
  <w:latentStyles w:defLockedState="0" w:defUIPriority="0" w:defSemiHidden="0" w:defUnhideWhenUsed="0" w:defQFormat="0" w:count="375">
    <w:lsdException w:name="heading 1" w:uiPriority="9" w:qFormat="1"/>
    <w:lsdException w:name="heading 2" w:uiPriority="9" w:qFormat="1"/>
    <w:lsdException w:name="heading 3" w:uiPriority="9" w:qFormat="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Hyperlink" w:uiPriority="99"/>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Hashtag" w:semiHidden="1" w:uiPriority="99" w:unhideWhenUsed="1"/>
    <w:lsdException w:name="Unresolved Mention" w:semiHidden="1" w:uiPriority="99" w:unhideWhenUsed="1"/>
  </w:latentStyles>
  <w:style w:type="paragraph" w:default="1" w:styleId="Normal">
    <w:name w:val="Normal"/>
    <w:qFormat/>
    <w:rsid w:val="00101626"/>
    <w:pPr>
      <w:spacing w:after="160" w:line="240" w:lineRule="exact"/>
    </w:pPr>
    <w:rPr>
      <w:rFonts w:asciiTheme="minorHAnsi" w:hAnsiTheme="minorHAnsi"/>
      <w:color w:val="000000"/>
      <w:szCs w:val="24"/>
    </w:rPr>
  </w:style>
  <w:style w:type="paragraph" w:styleId="Heading1">
    <w:name w:val="heading 1"/>
    <w:next w:val="Normal"/>
    <w:link w:val="Heading1Char"/>
    <w:autoRedefine/>
    <w:uiPriority w:val="9"/>
    <w:qFormat/>
    <w:rsid w:val="00182ECC"/>
    <w:pPr>
      <w:keepNext/>
      <w:keepLines/>
      <w:numPr>
        <w:numId w:val="11"/>
      </w:numPr>
      <w:spacing w:before="480" w:after="120"/>
      <w:jc w:val="both"/>
      <w:outlineLvl w:val="0"/>
      <w:pPrChange w:id="0" w:author="Jouni Mäkitalo" w:date="2018-10-02T14:21:00Z">
        <w:pPr>
          <w:keepNext/>
          <w:keepLines/>
          <w:numPr>
            <w:numId w:val="1"/>
          </w:numPr>
          <w:spacing w:before="480" w:after="120"/>
          <w:ind w:left="432" w:hanging="432"/>
          <w:outlineLvl w:val="0"/>
        </w:pPr>
      </w:pPrChange>
    </w:pPr>
    <w:rPr>
      <w:rFonts w:asciiTheme="minorHAnsi" w:eastAsia="Times New Roman" w:hAnsiTheme="minorHAnsi" w:cs="Times New Roman"/>
      <w:b/>
      <w:bCs/>
      <w:sz w:val="28"/>
      <w:szCs w:val="32"/>
      <w:rPrChange w:id="0" w:author="Jouni Mäkitalo" w:date="2018-10-02T14:21:00Z">
        <w:rPr>
          <w:rFonts w:asciiTheme="minorHAnsi" w:hAnsiTheme="minorHAnsi"/>
          <w:b/>
          <w:bCs/>
          <w:sz w:val="28"/>
          <w:szCs w:val="32"/>
          <w:lang w:val="en-US" w:eastAsia="en-US" w:bidi="ar-SA"/>
        </w:rPr>
      </w:rPrChange>
    </w:rPr>
  </w:style>
  <w:style w:type="paragraph" w:styleId="Heading2">
    <w:name w:val="heading 2"/>
    <w:next w:val="Normal"/>
    <w:link w:val="Heading2Char"/>
    <w:uiPriority w:val="9"/>
    <w:unhideWhenUsed/>
    <w:qFormat/>
    <w:rsid w:val="00E26276"/>
    <w:pPr>
      <w:keepNext/>
      <w:keepLines/>
      <w:numPr>
        <w:ilvl w:val="1"/>
        <w:numId w:val="1"/>
      </w:numPr>
      <w:spacing w:before="240" w:after="120"/>
      <w:outlineLvl w:val="1"/>
    </w:pPr>
    <w:rPr>
      <w:rFonts w:asciiTheme="minorHAnsi" w:eastAsia="Times New Roman" w:hAnsiTheme="minorHAnsi" w:cs="Times New Roman"/>
      <w:b/>
      <w:bCs/>
      <w:color w:val="000000"/>
      <w:sz w:val="24"/>
      <w:szCs w:val="26"/>
    </w:rPr>
  </w:style>
  <w:style w:type="paragraph" w:styleId="Heading3">
    <w:name w:val="heading 3"/>
    <w:next w:val="Normal"/>
    <w:link w:val="Heading3Char"/>
    <w:uiPriority w:val="9"/>
    <w:unhideWhenUsed/>
    <w:qFormat/>
    <w:rsid w:val="00E26276"/>
    <w:pPr>
      <w:keepNext/>
      <w:keepLines/>
      <w:numPr>
        <w:ilvl w:val="2"/>
        <w:numId w:val="1"/>
      </w:numPr>
      <w:spacing w:before="240" w:after="120"/>
      <w:outlineLvl w:val="2"/>
    </w:pPr>
    <w:rPr>
      <w:rFonts w:asciiTheme="minorHAnsi" w:eastAsia="Times New Roman" w:hAnsiTheme="minorHAnsi" w:cs="Times New Roman"/>
      <w:b/>
      <w:bCs/>
      <w:color w:val="000000"/>
      <w:szCs w:val="24"/>
    </w:rPr>
  </w:style>
  <w:style w:type="paragraph" w:styleId="Heading4">
    <w:name w:val="heading 4"/>
    <w:basedOn w:val="Normal"/>
    <w:next w:val="Normal"/>
    <w:link w:val="Heading4Char"/>
    <w:rsid w:val="00696A2C"/>
    <w:pPr>
      <w:keepNext/>
      <w:numPr>
        <w:ilvl w:val="3"/>
        <w:numId w:val="1"/>
      </w:numPr>
      <w:spacing w:before="240" w:after="60"/>
      <w:outlineLvl w:val="3"/>
    </w:pPr>
    <w:rPr>
      <w:rFonts w:ascii="Calibri" w:eastAsia="Times New Roman" w:hAnsi="Calibri" w:cs="Times New Roman"/>
      <w:b/>
      <w:bCs/>
      <w:sz w:val="28"/>
      <w:szCs w:val="28"/>
    </w:rPr>
  </w:style>
  <w:style w:type="paragraph" w:styleId="Heading5">
    <w:name w:val="heading 5"/>
    <w:basedOn w:val="Normal"/>
    <w:next w:val="Normal"/>
    <w:link w:val="Heading5Char"/>
    <w:rsid w:val="00696A2C"/>
    <w:pPr>
      <w:numPr>
        <w:ilvl w:val="4"/>
        <w:numId w:val="1"/>
      </w:numPr>
      <w:spacing w:before="240" w:after="60"/>
      <w:outlineLvl w:val="4"/>
    </w:pPr>
    <w:rPr>
      <w:rFonts w:ascii="Calibri" w:eastAsia="Times New Roman" w:hAnsi="Calibri" w:cs="Times New Roman"/>
      <w:b/>
      <w:bCs/>
      <w:i/>
      <w:iCs/>
      <w:sz w:val="26"/>
      <w:szCs w:val="26"/>
    </w:rPr>
  </w:style>
  <w:style w:type="paragraph" w:styleId="Heading6">
    <w:name w:val="heading 6"/>
    <w:basedOn w:val="Normal"/>
    <w:next w:val="Normal"/>
    <w:link w:val="Heading6Char"/>
    <w:rsid w:val="00696A2C"/>
    <w:pPr>
      <w:numPr>
        <w:ilvl w:val="5"/>
        <w:numId w:val="1"/>
      </w:numPr>
      <w:spacing w:before="240" w:after="60"/>
      <w:outlineLvl w:val="5"/>
    </w:pPr>
    <w:rPr>
      <w:rFonts w:ascii="Calibri" w:eastAsia="Times New Roman" w:hAnsi="Calibri" w:cs="Times New Roman"/>
      <w:b/>
      <w:bCs/>
      <w:sz w:val="22"/>
      <w:szCs w:val="22"/>
    </w:rPr>
  </w:style>
  <w:style w:type="paragraph" w:styleId="Heading7">
    <w:name w:val="heading 7"/>
    <w:basedOn w:val="Normal"/>
    <w:next w:val="Normal"/>
    <w:link w:val="Heading7Char"/>
    <w:rsid w:val="00696A2C"/>
    <w:pPr>
      <w:numPr>
        <w:ilvl w:val="6"/>
        <w:numId w:val="1"/>
      </w:numPr>
      <w:spacing w:before="240" w:after="60"/>
      <w:outlineLvl w:val="6"/>
    </w:pPr>
    <w:rPr>
      <w:rFonts w:ascii="Calibri" w:eastAsia="Times New Roman" w:hAnsi="Calibri" w:cs="Times New Roman"/>
      <w:sz w:val="24"/>
    </w:rPr>
  </w:style>
  <w:style w:type="paragraph" w:styleId="Heading8">
    <w:name w:val="heading 8"/>
    <w:basedOn w:val="Normal"/>
    <w:next w:val="Normal"/>
    <w:link w:val="Heading8Char"/>
    <w:rsid w:val="00696A2C"/>
    <w:pPr>
      <w:numPr>
        <w:ilvl w:val="7"/>
        <w:numId w:val="1"/>
      </w:numPr>
      <w:spacing w:before="240" w:after="60"/>
      <w:outlineLvl w:val="7"/>
    </w:pPr>
    <w:rPr>
      <w:rFonts w:ascii="Calibri" w:eastAsia="Times New Roman" w:hAnsi="Calibri" w:cs="Times New Roman"/>
      <w:i/>
      <w:iCs/>
      <w:sz w:val="24"/>
    </w:rPr>
  </w:style>
  <w:style w:type="paragraph" w:styleId="Heading9">
    <w:name w:val="heading 9"/>
    <w:basedOn w:val="Normal"/>
    <w:next w:val="Normal"/>
    <w:link w:val="Heading9Char"/>
    <w:rsid w:val="00696A2C"/>
    <w:pPr>
      <w:numPr>
        <w:ilvl w:val="8"/>
        <w:numId w:val="1"/>
      </w:numPr>
      <w:spacing w:before="240" w:after="60"/>
      <w:outlineLvl w:val="8"/>
    </w:pPr>
    <w:rPr>
      <w:rFonts w:ascii="Cambria" w:eastAsia="Times New Roman" w:hAnsi="Cambria" w:cs="Times New Roman"/>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82ECC"/>
    <w:rPr>
      <w:rFonts w:asciiTheme="minorHAnsi" w:eastAsia="Times New Roman" w:hAnsiTheme="minorHAnsi" w:cs="Times New Roman"/>
      <w:b/>
      <w:bCs/>
      <w:sz w:val="28"/>
      <w:szCs w:val="32"/>
    </w:rPr>
  </w:style>
  <w:style w:type="character" w:customStyle="1" w:styleId="Heading2Char">
    <w:name w:val="Heading 2 Char"/>
    <w:basedOn w:val="DefaultParagraphFont"/>
    <w:link w:val="Heading2"/>
    <w:uiPriority w:val="9"/>
    <w:rsid w:val="00E26276"/>
    <w:rPr>
      <w:rFonts w:asciiTheme="minorHAnsi" w:eastAsia="Times New Roman" w:hAnsiTheme="minorHAnsi" w:cs="Times New Roman"/>
      <w:b/>
      <w:bCs/>
      <w:color w:val="000000"/>
      <w:sz w:val="24"/>
      <w:szCs w:val="26"/>
    </w:rPr>
  </w:style>
  <w:style w:type="character" w:customStyle="1" w:styleId="Heading3Char">
    <w:name w:val="Heading 3 Char"/>
    <w:basedOn w:val="DefaultParagraphFont"/>
    <w:link w:val="Heading3"/>
    <w:uiPriority w:val="9"/>
    <w:rsid w:val="00E26276"/>
    <w:rPr>
      <w:rFonts w:asciiTheme="minorHAnsi" w:eastAsia="Times New Roman" w:hAnsiTheme="minorHAnsi" w:cs="Times New Roman"/>
      <w:b/>
      <w:bCs/>
      <w:color w:val="000000"/>
      <w:szCs w:val="24"/>
    </w:rPr>
  </w:style>
  <w:style w:type="paragraph" w:customStyle="1" w:styleId="BasicParagraph">
    <w:name w:val="[Basic Paragraph]"/>
    <w:basedOn w:val="Normal"/>
    <w:uiPriority w:val="99"/>
    <w:rsid w:val="00340766"/>
    <w:pPr>
      <w:widowControl w:val="0"/>
      <w:autoSpaceDE w:val="0"/>
      <w:autoSpaceDN w:val="0"/>
      <w:adjustRightInd w:val="0"/>
      <w:spacing w:after="0" w:line="288" w:lineRule="auto"/>
      <w:textAlignment w:val="center"/>
    </w:pPr>
    <w:rPr>
      <w:rFonts w:ascii="Times-Roman" w:hAnsi="Times-Roman" w:cs="Times-Roman"/>
      <w:sz w:val="24"/>
      <w:lang w:val="en-GB"/>
    </w:rPr>
  </w:style>
  <w:style w:type="paragraph" w:styleId="Header">
    <w:name w:val="header"/>
    <w:basedOn w:val="Normal"/>
    <w:link w:val="HeaderChar"/>
    <w:rsid w:val="00B21347"/>
    <w:pPr>
      <w:tabs>
        <w:tab w:val="center" w:pos="4320"/>
        <w:tab w:val="right" w:pos="8640"/>
      </w:tabs>
      <w:spacing w:after="0"/>
    </w:pPr>
  </w:style>
  <w:style w:type="character" w:customStyle="1" w:styleId="HeaderChar">
    <w:name w:val="Header Char"/>
    <w:basedOn w:val="DefaultParagraphFont"/>
    <w:link w:val="Header"/>
    <w:rsid w:val="00B21347"/>
    <w:rPr>
      <w:rFonts w:ascii="Arial" w:hAnsi="Arial"/>
      <w:color w:val="000000"/>
      <w:sz w:val="20"/>
    </w:rPr>
  </w:style>
  <w:style w:type="paragraph" w:styleId="Footer">
    <w:name w:val="footer"/>
    <w:basedOn w:val="Normal"/>
    <w:link w:val="FooterChar"/>
    <w:rsid w:val="00B21347"/>
    <w:pPr>
      <w:tabs>
        <w:tab w:val="center" w:pos="4320"/>
        <w:tab w:val="right" w:pos="8640"/>
      </w:tabs>
      <w:spacing w:after="0"/>
    </w:pPr>
  </w:style>
  <w:style w:type="character" w:customStyle="1" w:styleId="FooterChar">
    <w:name w:val="Footer Char"/>
    <w:basedOn w:val="DefaultParagraphFont"/>
    <w:link w:val="Footer"/>
    <w:rsid w:val="00B21347"/>
    <w:rPr>
      <w:rFonts w:ascii="Arial" w:hAnsi="Arial"/>
      <w:color w:val="000000"/>
      <w:sz w:val="20"/>
    </w:rPr>
  </w:style>
  <w:style w:type="character" w:styleId="PageNumber">
    <w:name w:val="page number"/>
    <w:basedOn w:val="DefaultParagraphFont"/>
    <w:rsid w:val="00B21347"/>
  </w:style>
  <w:style w:type="character" w:styleId="Hyperlink">
    <w:name w:val="Hyperlink"/>
    <w:basedOn w:val="DefaultParagraphFont"/>
    <w:uiPriority w:val="99"/>
    <w:rsid w:val="0014520C"/>
    <w:rPr>
      <w:color w:val="0000FF"/>
      <w:u w:val="single"/>
    </w:rPr>
  </w:style>
  <w:style w:type="table" w:styleId="TableGrid">
    <w:name w:val="Table Grid"/>
    <w:basedOn w:val="TableNormal"/>
    <w:rsid w:val="006E4754"/>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BalloonText">
    <w:name w:val="Balloon Text"/>
    <w:basedOn w:val="Normal"/>
    <w:link w:val="BalloonTextChar"/>
    <w:rsid w:val="00DA4AEE"/>
    <w:pPr>
      <w:spacing w:after="0"/>
    </w:pPr>
    <w:rPr>
      <w:rFonts w:ascii="Tahoma" w:hAnsi="Tahoma" w:cs="Tahoma"/>
      <w:sz w:val="16"/>
      <w:szCs w:val="16"/>
    </w:rPr>
  </w:style>
  <w:style w:type="character" w:customStyle="1" w:styleId="BalloonTextChar">
    <w:name w:val="Balloon Text Char"/>
    <w:basedOn w:val="DefaultParagraphFont"/>
    <w:link w:val="BalloonText"/>
    <w:rsid w:val="00DA4AEE"/>
    <w:rPr>
      <w:rFonts w:ascii="Tahoma" w:hAnsi="Tahoma" w:cs="Tahoma"/>
      <w:color w:val="000000"/>
      <w:sz w:val="16"/>
      <w:szCs w:val="16"/>
    </w:rPr>
  </w:style>
  <w:style w:type="paragraph" w:styleId="Title">
    <w:name w:val="Title"/>
    <w:basedOn w:val="Normal"/>
    <w:next w:val="Normal"/>
    <w:link w:val="TitleChar"/>
    <w:rsid w:val="00794485"/>
    <w:pPr>
      <w:spacing w:before="240" w:after="240"/>
      <w:outlineLvl w:val="0"/>
    </w:pPr>
    <w:rPr>
      <w:rFonts w:eastAsia="Times New Roman" w:cs="Times New Roman"/>
      <w:b/>
      <w:bCs/>
      <w:kern w:val="28"/>
      <w:sz w:val="48"/>
      <w:szCs w:val="32"/>
    </w:rPr>
  </w:style>
  <w:style w:type="character" w:customStyle="1" w:styleId="TitleChar">
    <w:name w:val="Title Char"/>
    <w:basedOn w:val="DefaultParagraphFont"/>
    <w:link w:val="Title"/>
    <w:rsid w:val="00794485"/>
    <w:rPr>
      <w:rFonts w:ascii="Verdana" w:eastAsia="Times New Roman" w:hAnsi="Verdana" w:cs="Times New Roman"/>
      <w:b/>
      <w:bCs/>
      <w:color w:val="000000"/>
      <w:kern w:val="28"/>
      <w:sz w:val="48"/>
      <w:szCs w:val="32"/>
    </w:rPr>
  </w:style>
  <w:style w:type="character" w:customStyle="1" w:styleId="Heading4Char">
    <w:name w:val="Heading 4 Char"/>
    <w:basedOn w:val="DefaultParagraphFont"/>
    <w:link w:val="Heading4"/>
    <w:rsid w:val="00696A2C"/>
    <w:rPr>
      <w:rFonts w:ascii="Calibri" w:eastAsia="Times New Roman" w:hAnsi="Calibri" w:cs="Times New Roman"/>
      <w:b/>
      <w:bCs/>
      <w:color w:val="000000"/>
      <w:sz w:val="28"/>
      <w:szCs w:val="28"/>
    </w:rPr>
  </w:style>
  <w:style w:type="character" w:customStyle="1" w:styleId="Heading5Char">
    <w:name w:val="Heading 5 Char"/>
    <w:basedOn w:val="DefaultParagraphFont"/>
    <w:link w:val="Heading5"/>
    <w:rsid w:val="00696A2C"/>
    <w:rPr>
      <w:rFonts w:ascii="Calibri" w:eastAsia="Times New Roman" w:hAnsi="Calibri" w:cs="Times New Roman"/>
      <w:b/>
      <w:bCs/>
      <w:i/>
      <w:iCs/>
      <w:color w:val="000000"/>
      <w:sz w:val="26"/>
      <w:szCs w:val="26"/>
    </w:rPr>
  </w:style>
  <w:style w:type="character" w:customStyle="1" w:styleId="Heading6Char">
    <w:name w:val="Heading 6 Char"/>
    <w:basedOn w:val="DefaultParagraphFont"/>
    <w:link w:val="Heading6"/>
    <w:rsid w:val="00696A2C"/>
    <w:rPr>
      <w:rFonts w:ascii="Calibri" w:eastAsia="Times New Roman" w:hAnsi="Calibri" w:cs="Times New Roman"/>
      <w:b/>
      <w:bCs/>
      <w:color w:val="000000"/>
      <w:sz w:val="22"/>
      <w:szCs w:val="22"/>
    </w:rPr>
  </w:style>
  <w:style w:type="character" w:customStyle="1" w:styleId="Heading7Char">
    <w:name w:val="Heading 7 Char"/>
    <w:basedOn w:val="DefaultParagraphFont"/>
    <w:link w:val="Heading7"/>
    <w:rsid w:val="00696A2C"/>
    <w:rPr>
      <w:rFonts w:ascii="Calibri" w:eastAsia="Times New Roman" w:hAnsi="Calibri" w:cs="Times New Roman"/>
      <w:color w:val="000000"/>
      <w:sz w:val="24"/>
      <w:szCs w:val="24"/>
    </w:rPr>
  </w:style>
  <w:style w:type="character" w:customStyle="1" w:styleId="Heading8Char">
    <w:name w:val="Heading 8 Char"/>
    <w:basedOn w:val="DefaultParagraphFont"/>
    <w:link w:val="Heading8"/>
    <w:rsid w:val="00696A2C"/>
    <w:rPr>
      <w:rFonts w:ascii="Calibri" w:eastAsia="Times New Roman" w:hAnsi="Calibri" w:cs="Times New Roman"/>
      <w:i/>
      <w:iCs/>
      <w:color w:val="000000"/>
      <w:sz w:val="24"/>
      <w:szCs w:val="24"/>
    </w:rPr>
  </w:style>
  <w:style w:type="character" w:customStyle="1" w:styleId="Heading9Char">
    <w:name w:val="Heading 9 Char"/>
    <w:basedOn w:val="DefaultParagraphFont"/>
    <w:link w:val="Heading9"/>
    <w:rsid w:val="00696A2C"/>
    <w:rPr>
      <w:rFonts w:eastAsia="Times New Roman" w:cs="Times New Roman"/>
      <w:color w:val="000000"/>
      <w:sz w:val="22"/>
      <w:szCs w:val="22"/>
    </w:rPr>
  </w:style>
  <w:style w:type="paragraph" w:styleId="TOCHeading">
    <w:name w:val="TOC Heading"/>
    <w:basedOn w:val="Heading1"/>
    <w:next w:val="Normal"/>
    <w:uiPriority w:val="39"/>
    <w:unhideWhenUsed/>
    <w:qFormat/>
    <w:rsid w:val="00E26276"/>
    <w:pPr>
      <w:numPr>
        <w:numId w:val="0"/>
      </w:numPr>
      <w:spacing w:after="0" w:line="276" w:lineRule="auto"/>
      <w:outlineLvl w:val="9"/>
    </w:pPr>
    <w:rPr>
      <w:szCs w:val="28"/>
    </w:rPr>
  </w:style>
  <w:style w:type="paragraph" w:styleId="TOC1">
    <w:name w:val="toc 1"/>
    <w:basedOn w:val="Normal"/>
    <w:next w:val="Normal"/>
    <w:autoRedefine/>
    <w:uiPriority w:val="39"/>
    <w:rsid w:val="00D90066"/>
  </w:style>
  <w:style w:type="paragraph" w:styleId="TOC2">
    <w:name w:val="toc 2"/>
    <w:basedOn w:val="Normal"/>
    <w:next w:val="Normal"/>
    <w:autoRedefine/>
    <w:uiPriority w:val="39"/>
    <w:rsid w:val="00D90066"/>
    <w:pPr>
      <w:ind w:left="200"/>
    </w:pPr>
  </w:style>
  <w:style w:type="paragraph" w:styleId="TOC3">
    <w:name w:val="toc 3"/>
    <w:basedOn w:val="Normal"/>
    <w:next w:val="Normal"/>
    <w:autoRedefine/>
    <w:uiPriority w:val="39"/>
    <w:rsid w:val="00F60C0D"/>
    <w:pPr>
      <w:tabs>
        <w:tab w:val="left" w:pos="1320"/>
        <w:tab w:val="right" w:leader="dot" w:pos="8290"/>
      </w:tabs>
      <w:spacing w:after="0"/>
      <w:ind w:left="403"/>
    </w:pPr>
  </w:style>
  <w:style w:type="paragraph" w:customStyle="1" w:styleId="TaulukkoTeksti">
    <w:name w:val="TaulukkoTeksti"/>
    <w:basedOn w:val="Normal"/>
    <w:rsid w:val="003F3194"/>
    <w:pPr>
      <w:tabs>
        <w:tab w:val="left" w:pos="1134"/>
        <w:tab w:val="decimal" w:pos="2268"/>
        <w:tab w:val="center" w:pos="2835"/>
        <w:tab w:val="right" w:pos="5670"/>
      </w:tabs>
      <w:spacing w:after="0"/>
      <w:ind w:left="170" w:right="170"/>
    </w:pPr>
    <w:rPr>
      <w:rFonts w:eastAsia="Times New Roman" w:cs="Times New Roman"/>
      <w:noProof/>
      <w:color w:val="auto"/>
      <w:szCs w:val="20"/>
      <w:lang w:val="en-GB"/>
    </w:rPr>
  </w:style>
  <w:style w:type="paragraph" w:customStyle="1" w:styleId="TaulukkoOtsikko">
    <w:name w:val="TaulukkoOtsikko"/>
    <w:basedOn w:val="TaulukkoTeksti"/>
    <w:next w:val="TaulukkoTeksti"/>
    <w:rsid w:val="003F3194"/>
    <w:rPr>
      <w:b/>
      <w:szCs w:val="24"/>
    </w:rPr>
  </w:style>
  <w:style w:type="paragraph" w:styleId="ListBullet2">
    <w:name w:val="List Bullet 2"/>
    <w:basedOn w:val="Normal"/>
    <w:rsid w:val="004B413D"/>
    <w:pPr>
      <w:numPr>
        <w:numId w:val="7"/>
      </w:numPr>
      <w:spacing w:after="240"/>
      <w:ind w:left="641" w:hanging="357"/>
      <w:contextualSpacing/>
    </w:pPr>
  </w:style>
  <w:style w:type="paragraph" w:styleId="Caption">
    <w:name w:val="caption"/>
    <w:basedOn w:val="Normal"/>
    <w:next w:val="Normal"/>
    <w:qFormat/>
    <w:rsid w:val="00ED08F3"/>
    <w:pPr>
      <w:spacing w:after="240"/>
    </w:pPr>
    <w:rPr>
      <w:b/>
      <w:bCs/>
      <w:i/>
      <w:szCs w:val="20"/>
    </w:rPr>
  </w:style>
  <w:style w:type="paragraph" w:styleId="ListNumber">
    <w:name w:val="List Number"/>
    <w:basedOn w:val="Normal"/>
    <w:rsid w:val="0072001C"/>
    <w:pPr>
      <w:numPr>
        <w:numId w:val="2"/>
      </w:numPr>
      <w:spacing w:after="240" w:line="360" w:lineRule="auto"/>
      <w:ind w:left="641" w:hanging="357"/>
      <w:contextualSpacing/>
    </w:pPr>
  </w:style>
  <w:style w:type="paragraph" w:styleId="NoteHeading">
    <w:name w:val="Note Heading"/>
    <w:basedOn w:val="Normal"/>
    <w:next w:val="Normal"/>
    <w:link w:val="NoteHeadingChar"/>
    <w:rsid w:val="009053B1"/>
    <w:rPr>
      <w:b/>
      <w:i/>
    </w:rPr>
  </w:style>
  <w:style w:type="character" w:customStyle="1" w:styleId="NoteHeadingChar">
    <w:name w:val="Note Heading Char"/>
    <w:basedOn w:val="DefaultParagraphFont"/>
    <w:link w:val="NoteHeading"/>
    <w:rsid w:val="009053B1"/>
    <w:rPr>
      <w:rFonts w:ascii="Verdana" w:hAnsi="Verdana"/>
      <w:b/>
      <w:i/>
      <w:color w:val="000000"/>
      <w:szCs w:val="24"/>
    </w:rPr>
  </w:style>
  <w:style w:type="paragraph" w:styleId="ListBullet5">
    <w:name w:val="List Bullet 5"/>
    <w:basedOn w:val="Normal"/>
    <w:rsid w:val="00FC04A1"/>
    <w:pPr>
      <w:numPr>
        <w:numId w:val="9"/>
      </w:numPr>
      <w:contextualSpacing/>
    </w:pPr>
  </w:style>
  <w:style w:type="paragraph" w:styleId="ListNumber2">
    <w:name w:val="List Number 2"/>
    <w:basedOn w:val="Normal"/>
    <w:rsid w:val="00452720"/>
    <w:pPr>
      <w:numPr>
        <w:numId w:val="3"/>
      </w:numPr>
      <w:contextualSpacing/>
    </w:pPr>
  </w:style>
  <w:style w:type="paragraph" w:styleId="ListNumber3">
    <w:name w:val="List Number 3"/>
    <w:basedOn w:val="Normal"/>
    <w:rsid w:val="00452720"/>
    <w:pPr>
      <w:numPr>
        <w:numId w:val="4"/>
      </w:numPr>
      <w:contextualSpacing/>
    </w:pPr>
  </w:style>
  <w:style w:type="paragraph" w:styleId="ListNumber4">
    <w:name w:val="List Number 4"/>
    <w:basedOn w:val="Normal"/>
    <w:rsid w:val="00452720"/>
    <w:pPr>
      <w:numPr>
        <w:numId w:val="5"/>
      </w:numPr>
      <w:contextualSpacing/>
    </w:pPr>
  </w:style>
  <w:style w:type="paragraph" w:styleId="ListNumber5">
    <w:name w:val="List Number 5"/>
    <w:basedOn w:val="Normal"/>
    <w:rsid w:val="00F77ADA"/>
    <w:pPr>
      <w:numPr>
        <w:numId w:val="6"/>
      </w:numPr>
      <w:contextualSpacing/>
    </w:pPr>
  </w:style>
  <w:style w:type="paragraph" w:customStyle="1" w:styleId="Pa4">
    <w:name w:val="Pa4"/>
    <w:basedOn w:val="Normal"/>
    <w:next w:val="Normal"/>
    <w:uiPriority w:val="99"/>
    <w:rsid w:val="00D72B1A"/>
    <w:pPr>
      <w:widowControl w:val="0"/>
      <w:autoSpaceDE w:val="0"/>
      <w:autoSpaceDN w:val="0"/>
      <w:adjustRightInd w:val="0"/>
      <w:spacing w:after="0" w:line="241" w:lineRule="atLeast"/>
    </w:pPr>
    <w:rPr>
      <w:rFonts w:ascii="Open Sans" w:hAnsi="Open Sans" w:cs="Times New Roman"/>
      <w:color w:val="auto"/>
      <w:sz w:val="24"/>
    </w:rPr>
  </w:style>
  <w:style w:type="character" w:customStyle="1" w:styleId="A7">
    <w:name w:val="A7"/>
    <w:uiPriority w:val="99"/>
    <w:rsid w:val="00D72B1A"/>
    <w:rPr>
      <w:rFonts w:cs="Open Sans"/>
      <w:color w:val="FFFFFF"/>
      <w:sz w:val="36"/>
      <w:szCs w:val="36"/>
    </w:rPr>
  </w:style>
  <w:style w:type="paragraph" w:customStyle="1" w:styleId="Pa0">
    <w:name w:val="Pa0"/>
    <w:basedOn w:val="Normal"/>
    <w:next w:val="Normal"/>
    <w:uiPriority w:val="99"/>
    <w:rsid w:val="00D72B1A"/>
    <w:pPr>
      <w:widowControl w:val="0"/>
      <w:autoSpaceDE w:val="0"/>
      <w:autoSpaceDN w:val="0"/>
      <w:adjustRightInd w:val="0"/>
      <w:spacing w:after="0" w:line="191" w:lineRule="atLeast"/>
    </w:pPr>
    <w:rPr>
      <w:rFonts w:ascii="Open Sans" w:hAnsi="Open Sans" w:cs="Times New Roman"/>
      <w:color w:val="auto"/>
      <w:sz w:val="24"/>
    </w:rPr>
  </w:style>
  <w:style w:type="character" w:customStyle="1" w:styleId="A8">
    <w:name w:val="A8"/>
    <w:uiPriority w:val="99"/>
    <w:rsid w:val="00D72B1A"/>
    <w:rPr>
      <w:rFonts w:cs="Open Sans"/>
      <w:color w:val="FFFFFF"/>
      <w:sz w:val="18"/>
      <w:szCs w:val="18"/>
    </w:rPr>
  </w:style>
  <w:style w:type="paragraph" w:customStyle="1" w:styleId="Etusivu">
    <w:name w:val="Etusivu"/>
    <w:qFormat/>
    <w:rsid w:val="0009209A"/>
    <w:pPr>
      <w:spacing w:line="880" w:lineRule="exact"/>
    </w:pPr>
    <w:rPr>
      <w:rFonts w:asciiTheme="minorHAnsi" w:hAnsiTheme="minorHAnsi"/>
      <w:color w:val="000000"/>
      <w:sz w:val="88"/>
      <w:szCs w:val="24"/>
    </w:rPr>
  </w:style>
  <w:style w:type="paragraph" w:customStyle="1" w:styleId="Footer1">
    <w:name w:val="Footer1"/>
    <w:qFormat/>
    <w:rsid w:val="00B108ED"/>
    <w:pPr>
      <w:jc w:val="center"/>
    </w:pPr>
    <w:rPr>
      <w:rFonts w:asciiTheme="minorHAnsi" w:hAnsiTheme="minorHAnsi"/>
      <w:color w:val="FFFFFF" w:themeColor="background1"/>
      <w:sz w:val="18"/>
      <w:szCs w:val="18"/>
    </w:rPr>
  </w:style>
  <w:style w:type="paragraph" w:customStyle="1" w:styleId="takaotsikko">
    <w:name w:val="takaotsikko"/>
    <w:next w:val="Normal"/>
    <w:qFormat/>
    <w:rsid w:val="00101626"/>
    <w:pPr>
      <w:spacing w:after="200"/>
    </w:pPr>
    <w:rPr>
      <w:rFonts w:asciiTheme="minorHAnsi" w:hAnsiTheme="minorHAnsi" w:cs="Times New Roman"/>
      <w:sz w:val="32"/>
      <w:szCs w:val="32"/>
    </w:rPr>
  </w:style>
  <w:style w:type="paragraph" w:customStyle="1" w:styleId="kuvateksti">
    <w:name w:val="kuvateksti"/>
    <w:qFormat/>
    <w:rsid w:val="00B108ED"/>
    <w:pPr>
      <w:spacing w:line="192" w:lineRule="exact"/>
    </w:pPr>
    <w:rPr>
      <w:rFonts w:asciiTheme="minorHAnsi" w:hAnsiTheme="minorHAnsi"/>
      <w:color w:val="000000" w:themeColor="text1"/>
      <w:sz w:val="16"/>
      <w:szCs w:val="24"/>
    </w:rPr>
  </w:style>
  <w:style w:type="paragraph" w:styleId="ListBullet3">
    <w:name w:val="List Bullet 3"/>
    <w:basedOn w:val="Normal"/>
    <w:rsid w:val="00905A55"/>
    <w:pPr>
      <w:numPr>
        <w:numId w:val="8"/>
      </w:numPr>
      <w:contextualSpacing/>
    </w:pPr>
  </w:style>
  <w:style w:type="paragraph" w:styleId="ListBullet">
    <w:name w:val="List Bullet"/>
    <w:basedOn w:val="Normal"/>
    <w:rsid w:val="00905A55"/>
    <w:pPr>
      <w:tabs>
        <w:tab w:val="num" w:pos="360"/>
      </w:tabs>
      <w:spacing w:after="120" w:line="300" w:lineRule="exact"/>
      <w:ind w:left="360" w:hanging="360"/>
      <w:contextualSpacing/>
    </w:pPr>
    <w:rPr>
      <w:rFonts w:ascii="Verdana" w:hAnsi="Verdana" w:cs="Times New Roman"/>
    </w:rPr>
  </w:style>
  <w:style w:type="paragraph" w:styleId="ListParagraph">
    <w:name w:val="List Paragraph"/>
    <w:basedOn w:val="Normal"/>
    <w:qFormat/>
    <w:rsid w:val="00942457"/>
    <w:pPr>
      <w:spacing w:after="120" w:line="240" w:lineRule="auto"/>
      <w:ind w:left="720"/>
      <w:jc w:val="both"/>
    </w:pPr>
  </w:style>
  <w:style w:type="paragraph" w:styleId="TOC4">
    <w:name w:val="toc 4"/>
    <w:basedOn w:val="Normal"/>
    <w:next w:val="Normal"/>
    <w:autoRedefine/>
    <w:uiPriority w:val="39"/>
    <w:rsid w:val="00905A55"/>
    <w:pPr>
      <w:spacing w:after="120" w:line="240" w:lineRule="auto"/>
      <w:ind w:left="600"/>
      <w:jc w:val="both"/>
    </w:pPr>
    <w:rPr>
      <w:rFonts w:ascii="Verdana" w:hAnsi="Verdana"/>
    </w:rPr>
  </w:style>
  <w:style w:type="paragraph" w:customStyle="1" w:styleId="11BodyText">
    <w:name w:val="11 BodyText"/>
    <w:basedOn w:val="Normal"/>
    <w:rsid w:val="00905A55"/>
    <w:pPr>
      <w:spacing w:after="220" w:line="240" w:lineRule="auto"/>
      <w:ind w:left="1298"/>
    </w:pPr>
    <w:rPr>
      <w:rFonts w:ascii="Arial" w:hAnsi="Arial" w:cs="Times New Roman"/>
      <w:color w:val="auto"/>
      <w:sz w:val="22"/>
      <w:szCs w:val="20"/>
    </w:rPr>
  </w:style>
  <w:style w:type="paragraph" w:styleId="Revision">
    <w:name w:val="Revision"/>
    <w:hidden/>
    <w:rsid w:val="00905A55"/>
    <w:rPr>
      <w:rFonts w:ascii="Verdana" w:hAnsi="Verdana"/>
      <w:color w:val="000000"/>
      <w:szCs w:val="24"/>
    </w:rPr>
  </w:style>
  <w:style w:type="paragraph" w:customStyle="1" w:styleId="Default">
    <w:name w:val="Default"/>
    <w:rsid w:val="00905A55"/>
    <w:pPr>
      <w:autoSpaceDE w:val="0"/>
      <w:autoSpaceDN w:val="0"/>
      <w:adjustRightInd w:val="0"/>
    </w:pPr>
    <w:rPr>
      <w:rFonts w:ascii="Verdana" w:hAnsi="Verdana" w:cs="Verdana"/>
      <w:color w:val="000000"/>
      <w:sz w:val="24"/>
      <w:szCs w:val="24"/>
      <w:lang w:val="fi-FI" w:eastAsia="fi-FI"/>
    </w:rPr>
  </w:style>
  <w:style w:type="paragraph" w:customStyle="1" w:styleId="Heading12">
    <w:name w:val="Heading 12"/>
    <w:next w:val="Normal"/>
    <w:autoRedefine/>
    <w:uiPriority w:val="9"/>
    <w:qFormat/>
    <w:rsid w:val="00A13CD8"/>
    <w:pPr>
      <w:keepNext/>
      <w:keepLines/>
      <w:spacing w:before="360" w:after="120"/>
      <w:outlineLvl w:val="0"/>
    </w:pPr>
    <w:rPr>
      <w:rFonts w:ascii="Verdana" w:eastAsia="Times New Roman" w:hAnsi="Verdana" w:cs="Times New Roman"/>
      <w:b/>
      <w:bCs/>
      <w:sz w:val="28"/>
      <w:szCs w:val="32"/>
    </w:rPr>
  </w:style>
  <w:style w:type="paragraph" w:customStyle="1" w:styleId="Heading11">
    <w:name w:val="Heading 11"/>
    <w:next w:val="Normal"/>
    <w:autoRedefine/>
    <w:uiPriority w:val="9"/>
    <w:qFormat/>
    <w:rsid w:val="00165A97"/>
    <w:pPr>
      <w:keepNext/>
      <w:keepLines/>
      <w:numPr>
        <w:numId w:val="10"/>
      </w:numPr>
      <w:spacing w:before="480" w:after="120"/>
      <w:outlineLvl w:val="0"/>
    </w:pPr>
    <w:rPr>
      <w:rFonts w:asciiTheme="minorHAnsi" w:eastAsia="Times New Roman" w:hAnsiTheme="minorHAnsi" w:cstheme="minorHAnsi"/>
      <w:b/>
      <w:bCs/>
      <w:sz w:val="28"/>
      <w:szCs w:val="32"/>
    </w:rPr>
  </w:style>
  <w:style w:type="paragraph" w:styleId="ListBullet4">
    <w:name w:val="List Bullet 4"/>
    <w:basedOn w:val="Normal"/>
    <w:rsid w:val="00A13CD8"/>
    <w:pPr>
      <w:tabs>
        <w:tab w:val="num" w:pos="1209"/>
      </w:tabs>
      <w:spacing w:after="120" w:line="240" w:lineRule="auto"/>
      <w:ind w:left="1209" w:hanging="360"/>
      <w:contextualSpacing/>
      <w:jc w:val="both"/>
    </w:pPr>
    <w:rPr>
      <w:rFonts w:ascii="Verdana" w:hAnsi="Verdana"/>
    </w:rPr>
  </w:style>
  <w:style w:type="character" w:styleId="Emphasis">
    <w:name w:val="Emphasis"/>
    <w:qFormat/>
    <w:rsid w:val="00A13CD8"/>
    <w:rPr>
      <w:i/>
      <w:iCs/>
    </w:rPr>
  </w:style>
  <w:style w:type="character" w:styleId="FollowedHyperlink">
    <w:name w:val="FollowedHyperlink"/>
    <w:rsid w:val="00A13CD8"/>
    <w:rPr>
      <w:color w:val="800080"/>
      <w:u w:val="single"/>
    </w:rPr>
  </w:style>
  <w:style w:type="paragraph" w:styleId="NormalWeb">
    <w:name w:val="Normal (Web)"/>
    <w:basedOn w:val="Normal"/>
    <w:uiPriority w:val="99"/>
    <w:unhideWhenUsed/>
    <w:rsid w:val="00722406"/>
    <w:pPr>
      <w:spacing w:before="100" w:beforeAutospacing="1" w:after="100" w:afterAutospacing="1" w:line="240" w:lineRule="auto"/>
    </w:pPr>
    <w:rPr>
      <w:rFonts w:ascii="Times New Roman" w:eastAsia="Times New Roman" w:hAnsi="Times New Roman" w:cs="Times New Roman"/>
      <w:color w:val="auto"/>
      <w:sz w:val="24"/>
      <w:lang w:val="fi-FI" w:eastAsia="fi-FI"/>
    </w:rPr>
  </w:style>
  <w:style w:type="character" w:styleId="CommentReference">
    <w:name w:val="annotation reference"/>
    <w:basedOn w:val="DefaultParagraphFont"/>
    <w:semiHidden/>
    <w:unhideWhenUsed/>
    <w:rsid w:val="00722406"/>
    <w:rPr>
      <w:sz w:val="16"/>
      <w:szCs w:val="16"/>
    </w:rPr>
  </w:style>
  <w:style w:type="paragraph" w:styleId="CommentText">
    <w:name w:val="annotation text"/>
    <w:basedOn w:val="Normal"/>
    <w:link w:val="CommentTextChar"/>
    <w:semiHidden/>
    <w:unhideWhenUsed/>
    <w:rsid w:val="00722406"/>
    <w:pPr>
      <w:spacing w:after="120" w:line="240" w:lineRule="auto"/>
      <w:jc w:val="both"/>
    </w:pPr>
    <w:rPr>
      <w:rFonts w:ascii="Verdana" w:hAnsi="Verdana"/>
      <w:szCs w:val="20"/>
    </w:rPr>
  </w:style>
  <w:style w:type="character" w:customStyle="1" w:styleId="CommentTextChar">
    <w:name w:val="Comment Text Char"/>
    <w:basedOn w:val="DefaultParagraphFont"/>
    <w:link w:val="CommentText"/>
    <w:semiHidden/>
    <w:rsid w:val="00722406"/>
    <w:rPr>
      <w:rFonts w:ascii="Verdana" w:hAnsi="Verdana"/>
      <w:color w:val="000000"/>
    </w:rPr>
  </w:style>
  <w:style w:type="paragraph" w:styleId="CommentSubject">
    <w:name w:val="annotation subject"/>
    <w:basedOn w:val="CommentText"/>
    <w:next w:val="CommentText"/>
    <w:link w:val="CommentSubjectChar"/>
    <w:semiHidden/>
    <w:unhideWhenUsed/>
    <w:rsid w:val="00722406"/>
    <w:rPr>
      <w:b/>
      <w:bCs/>
    </w:rPr>
  </w:style>
  <w:style w:type="character" w:customStyle="1" w:styleId="CommentSubjectChar">
    <w:name w:val="Comment Subject Char"/>
    <w:basedOn w:val="CommentTextChar"/>
    <w:link w:val="CommentSubject"/>
    <w:semiHidden/>
    <w:rsid w:val="00722406"/>
    <w:rPr>
      <w:rFonts w:ascii="Verdana" w:hAnsi="Verdana"/>
      <w:b/>
      <w:bCs/>
      <w:color w:val="000000"/>
    </w:rPr>
  </w:style>
  <w:style w:type="paragraph" w:customStyle="1" w:styleId="Code">
    <w:name w:val="Code"/>
    <w:basedOn w:val="Normal"/>
    <w:link w:val="CodeChar"/>
    <w:qFormat/>
    <w:rsid w:val="00D31670"/>
    <w:pPr>
      <w:spacing w:after="40"/>
    </w:pPr>
    <w:rPr>
      <w:rFonts w:ascii="Courier New" w:hAnsi="Courier New"/>
      <w:sz w:val="16"/>
    </w:rPr>
  </w:style>
  <w:style w:type="character" w:customStyle="1" w:styleId="CodeChar">
    <w:name w:val="Code Char"/>
    <w:basedOn w:val="DefaultParagraphFont"/>
    <w:link w:val="Code"/>
    <w:rsid w:val="00D31670"/>
    <w:rPr>
      <w:rFonts w:ascii="Courier New" w:hAnsi="Courier New"/>
      <w:color w:val="000000"/>
      <w:sz w:val="16"/>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68133704">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header" Target="header3.xml"/><Relationship Id="rId3" Type="http://schemas.openxmlformats.org/officeDocument/2006/relationships/styles" Target="styles.xml"/><Relationship Id="rId21" Type="http://schemas.microsoft.com/office/2011/relationships/people" Target="peop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header" Target="header2.xml"/><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7.png"/><Relationship Id="rId22" Type="http://schemas.openxmlformats.org/officeDocument/2006/relationships/theme" Target="theme/theme1.xml"/></Relationships>
</file>

<file path=word/_rels/header2.xml.rels><?xml version="1.0" encoding="UTF-8" standalone="yes"?>
<Relationships xmlns="http://schemas.openxmlformats.org/package/2006/relationships"><Relationship Id="rId1" Type="http://schemas.openxmlformats.org/officeDocument/2006/relationships/image" Target="media/image2.em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tkanga.OPTOFIDELITY\AppData\Local\Microsoft\Windows\Temporary%20Internet%20Files\Content.Outlook\NHH8ESJK\OptoFidelity%20temp.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66DD3ED-4AE4-4F47-93A5-A4C5DC47D1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OptoFidelity temp.dotx</Template>
  <TotalTime>1577</TotalTime>
  <Pages>9</Pages>
  <Words>1273</Words>
  <Characters>10319</Characters>
  <Application>Microsoft Office Word</Application>
  <DocSecurity>0</DocSecurity>
  <Lines>85</Lines>
  <Paragraphs>23</Paragraphs>
  <ScaleCrop>false</ScaleCrop>
  <HeadingPairs>
    <vt:vector size="4" baseType="variant">
      <vt:variant>
        <vt:lpstr>Title</vt:lpstr>
      </vt:variant>
      <vt:variant>
        <vt:i4>1</vt:i4>
      </vt:variant>
      <vt:variant>
        <vt:lpstr>Otsikko</vt:lpstr>
      </vt:variant>
      <vt:variant>
        <vt:i4>1</vt:i4>
      </vt:variant>
    </vt:vector>
  </HeadingPairs>
  <TitlesOfParts>
    <vt:vector size="2" baseType="lpstr">
      <vt:lpstr/>
      <vt:lpstr/>
    </vt:vector>
  </TitlesOfParts>
  <Company>OptoFidelity Oy</Company>
  <LinksUpToDate>false</LinksUpToDate>
  <CharactersWithSpaces>11569</CharactersWithSpaces>
  <SharedDoc>false</SharedDoc>
  <HLinks>
    <vt:vector size="42" baseType="variant">
      <vt:variant>
        <vt:i4>1310770</vt:i4>
      </vt:variant>
      <vt:variant>
        <vt:i4>38</vt:i4>
      </vt:variant>
      <vt:variant>
        <vt:i4>0</vt:i4>
      </vt:variant>
      <vt:variant>
        <vt:i4>5</vt:i4>
      </vt:variant>
      <vt:variant>
        <vt:lpwstr/>
      </vt:variant>
      <vt:variant>
        <vt:lpwstr>_Toc283209304</vt:lpwstr>
      </vt:variant>
      <vt:variant>
        <vt:i4>1310770</vt:i4>
      </vt:variant>
      <vt:variant>
        <vt:i4>32</vt:i4>
      </vt:variant>
      <vt:variant>
        <vt:i4>0</vt:i4>
      </vt:variant>
      <vt:variant>
        <vt:i4>5</vt:i4>
      </vt:variant>
      <vt:variant>
        <vt:lpwstr/>
      </vt:variant>
      <vt:variant>
        <vt:lpwstr>_Toc283209303</vt:lpwstr>
      </vt:variant>
      <vt:variant>
        <vt:i4>1310770</vt:i4>
      </vt:variant>
      <vt:variant>
        <vt:i4>26</vt:i4>
      </vt:variant>
      <vt:variant>
        <vt:i4>0</vt:i4>
      </vt:variant>
      <vt:variant>
        <vt:i4>5</vt:i4>
      </vt:variant>
      <vt:variant>
        <vt:lpwstr/>
      </vt:variant>
      <vt:variant>
        <vt:lpwstr>_Toc283209302</vt:lpwstr>
      </vt:variant>
      <vt:variant>
        <vt:i4>1310770</vt:i4>
      </vt:variant>
      <vt:variant>
        <vt:i4>20</vt:i4>
      </vt:variant>
      <vt:variant>
        <vt:i4>0</vt:i4>
      </vt:variant>
      <vt:variant>
        <vt:i4>5</vt:i4>
      </vt:variant>
      <vt:variant>
        <vt:lpwstr/>
      </vt:variant>
      <vt:variant>
        <vt:lpwstr>_Toc283209301</vt:lpwstr>
      </vt:variant>
      <vt:variant>
        <vt:i4>1310770</vt:i4>
      </vt:variant>
      <vt:variant>
        <vt:i4>14</vt:i4>
      </vt:variant>
      <vt:variant>
        <vt:i4>0</vt:i4>
      </vt:variant>
      <vt:variant>
        <vt:i4>5</vt:i4>
      </vt:variant>
      <vt:variant>
        <vt:lpwstr/>
      </vt:variant>
      <vt:variant>
        <vt:lpwstr>_Toc283209300</vt:lpwstr>
      </vt:variant>
      <vt:variant>
        <vt:i4>1900595</vt:i4>
      </vt:variant>
      <vt:variant>
        <vt:i4>8</vt:i4>
      </vt:variant>
      <vt:variant>
        <vt:i4>0</vt:i4>
      </vt:variant>
      <vt:variant>
        <vt:i4>5</vt:i4>
      </vt:variant>
      <vt:variant>
        <vt:lpwstr/>
      </vt:variant>
      <vt:variant>
        <vt:lpwstr>_Toc283209299</vt:lpwstr>
      </vt:variant>
      <vt:variant>
        <vt:i4>1900595</vt:i4>
      </vt:variant>
      <vt:variant>
        <vt:i4>2</vt:i4>
      </vt:variant>
      <vt:variant>
        <vt:i4>0</vt:i4>
      </vt:variant>
      <vt:variant>
        <vt:i4>5</vt:i4>
      </vt:variant>
      <vt:variant>
        <vt:lpwstr/>
      </vt:variant>
      <vt:variant>
        <vt:lpwstr>_Toc283209298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Taina Kangastupa</dc:creator>
  <cp:keywords/>
  <dc:description/>
  <cp:lastModifiedBy>Jouni Mäkitalo</cp:lastModifiedBy>
  <cp:revision>24</cp:revision>
  <cp:lastPrinted>2018-10-02T11:55:00Z</cp:lastPrinted>
  <dcterms:created xsi:type="dcterms:W3CDTF">2018-06-18T06:42:00Z</dcterms:created>
  <dcterms:modified xsi:type="dcterms:W3CDTF">2018-10-02T12:20:00Z</dcterms:modified>
</cp:coreProperties>
</file>